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F5902" w14:textId="77777777" w:rsidR="00FF5A56" w:rsidRDefault="00FF5A56">
      <w:pPr>
        <w:widowControl w:val="0"/>
        <w:spacing w:before="153" w:after="0" w:line="254" w:lineRule="auto"/>
        <w:ind w:right="227"/>
        <w:jc w:val="both"/>
        <w:rPr>
          <w:rFonts w:ascii="Arial" w:eastAsia="Arial" w:hAnsi="Arial" w:cs="Arial"/>
          <w:b/>
        </w:rPr>
        <w:sectPr w:rsidR="00FF5A56">
          <w:footerReference w:type="default" r:id="rId9"/>
          <w:pgSz w:w="11906" w:h="16838"/>
          <w:pgMar w:top="2127" w:right="1701" w:bottom="1417" w:left="1701" w:header="708" w:footer="708" w:gutter="0"/>
          <w:pgNumType w:start="1"/>
          <w:cols w:space="720"/>
        </w:sectPr>
      </w:pPr>
    </w:p>
    <w:p w14:paraId="259B5E5A" w14:textId="77777777" w:rsidR="00615BC9" w:rsidRDefault="00615BC9" w:rsidP="00615BC9">
      <w:pPr>
        <w:widowControl w:val="0"/>
        <w:spacing w:beforeLines="64" w:before="153" w:after="0" w:line="254" w:lineRule="auto"/>
        <w:ind w:right="227"/>
        <w:jc w:val="both"/>
        <w:rPr>
          <w:rFonts w:ascii="Arial" w:eastAsia="Arial" w:hAnsi="Arial" w:cs="Times New Roman"/>
          <w:b/>
          <w:spacing w:val="-1"/>
        </w:rPr>
        <w:sectPr w:rsidR="00615BC9" w:rsidSect="00615BC9">
          <w:type w:val="continuous"/>
          <w:pgSz w:w="11906" w:h="16838"/>
          <w:pgMar w:top="2127" w:right="1701" w:bottom="1417" w:left="1701" w:header="708" w:footer="708" w:gutter="0"/>
          <w:cols w:space="708"/>
          <w:docGrid w:linePitch="360"/>
        </w:sectPr>
      </w:pPr>
    </w:p>
    <w:p w14:paraId="547F5712" w14:textId="77777777" w:rsidR="00615BC9" w:rsidRDefault="00615BC9" w:rsidP="00615BC9">
      <w:pPr>
        <w:rPr>
          <w:rFonts w:ascii="Trebuchet MS" w:eastAsia="Calibri" w:hAnsi="Trebuchet MS" w:cs="Times New Roman"/>
          <w:w w:val="90"/>
          <w:sz w:val="32"/>
        </w:rPr>
      </w:pPr>
    </w:p>
    <w:p w14:paraId="343C261B" w14:textId="7B27472E" w:rsidR="00615BC9" w:rsidRPr="001C1E8E" w:rsidRDefault="0029649E" w:rsidP="00615BC9">
      <w:pPr>
        <w:jc w:val="right"/>
        <w:rPr>
          <w:rFonts w:ascii="Trebuchet MS" w:eastAsia="Calibri" w:hAnsi="Trebuchet MS" w:cs="Times New Roman"/>
          <w:w w:val="90"/>
          <w:sz w:val="32"/>
        </w:rPr>
      </w:pPr>
      <w:r w:rsidRPr="001C1E8E">
        <w:rPr>
          <w:rFonts w:ascii="Trebuchet MS" w:eastAsia="Calibri" w:hAnsi="Trebuchet MS" w:cs="Times New Roman"/>
          <w:noProof/>
          <w:sz w:val="32"/>
          <w:lang w:val="es-ES_tradnl" w:eastAsia="es-ES_tradnl"/>
        </w:rPr>
        <mc:AlternateContent>
          <mc:Choice Requires="wps">
            <w:drawing>
              <wp:anchor distT="0" distB="0" distL="114300" distR="114300" simplePos="0" relativeHeight="251658240" behindDoc="0" locked="0" layoutInCell="1" allowOverlap="1" wp14:anchorId="4E1477D6" wp14:editId="64DEA488">
                <wp:simplePos x="0" y="0"/>
                <wp:positionH relativeFrom="margin">
                  <wp:align>center</wp:align>
                </wp:positionH>
                <wp:positionV relativeFrom="paragraph">
                  <wp:posOffset>137292</wp:posOffset>
                </wp:positionV>
                <wp:extent cx="5486400" cy="1607127"/>
                <wp:effectExtent l="0" t="0" r="0" b="0"/>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607127"/>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654BFD3" w14:textId="77777777" w:rsidR="00615BC9" w:rsidRPr="00F67821" w:rsidRDefault="00615BC9" w:rsidP="0029649E">
                            <w:pPr>
                              <w:rPr>
                                <w:rFonts w:ascii="Trebuchet MS" w:hAnsi="Trebuchet MS"/>
                                <w:b/>
                                <w:sz w:val="32"/>
                                <w:szCs w:val="32"/>
                              </w:rPr>
                            </w:pPr>
                          </w:p>
                          <w:p w14:paraId="3C4FD652" w14:textId="77777777" w:rsidR="00615BC9" w:rsidRPr="00F67821" w:rsidRDefault="00615BC9" w:rsidP="00615BC9">
                            <w:pPr>
                              <w:jc w:val="center"/>
                              <w:rPr>
                                <w:rFonts w:ascii="Trebuchet MS" w:hAnsi="Trebuchet MS"/>
                                <w:b/>
                                <w:sz w:val="44"/>
                                <w:szCs w:val="32"/>
                              </w:rPr>
                            </w:pPr>
                            <w:r w:rsidRPr="00F67821">
                              <w:rPr>
                                <w:rFonts w:ascii="Trebuchet MS" w:hAnsi="Trebuchet MS"/>
                                <w:b/>
                                <w:sz w:val="44"/>
                                <w:szCs w:val="32"/>
                              </w:rPr>
                              <w:t xml:space="preserve">Escuela de Ingenierías </w:t>
                            </w:r>
                          </w:p>
                          <w:p w14:paraId="5DDDEB5E" w14:textId="77777777" w:rsidR="00615BC9" w:rsidRPr="00F67821" w:rsidRDefault="00615BC9" w:rsidP="00615BC9">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477D6"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26.5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" filled="f" stroked="f">
                <v:textbox>
                  <w:txbxContent>
                    <w:p w14:paraId="4654BFD3" w14:textId="77777777" w:rsidR="00615BC9" w:rsidRPr="00F67821" w:rsidRDefault="00615BC9" w:rsidP="0029649E">
                      <w:pPr>
                        <w:rPr>
                          <w:rFonts w:ascii="Trebuchet MS" w:hAnsi="Trebuchet MS"/>
                          <w:b/>
                          <w:sz w:val="32"/>
                          <w:szCs w:val="32"/>
                        </w:rPr>
                      </w:pPr>
                    </w:p>
                    <w:p w14:paraId="3C4FD652" w14:textId="77777777" w:rsidR="00615BC9" w:rsidRPr="00F67821" w:rsidRDefault="00615BC9" w:rsidP="00615BC9">
                      <w:pPr>
                        <w:jc w:val="center"/>
                        <w:rPr>
                          <w:rFonts w:ascii="Trebuchet MS" w:hAnsi="Trebuchet MS"/>
                          <w:b/>
                          <w:sz w:val="44"/>
                          <w:szCs w:val="32"/>
                        </w:rPr>
                      </w:pPr>
                      <w:r w:rsidRPr="00F67821">
                        <w:rPr>
                          <w:rFonts w:ascii="Trebuchet MS" w:hAnsi="Trebuchet MS"/>
                          <w:b/>
                          <w:sz w:val="44"/>
                          <w:szCs w:val="32"/>
                        </w:rPr>
                        <w:t xml:space="preserve">Escuela de Ingenierías </w:t>
                      </w:r>
                    </w:p>
                    <w:p w14:paraId="5DDDEB5E" w14:textId="77777777" w:rsidR="00615BC9" w:rsidRPr="00F67821" w:rsidRDefault="00615BC9" w:rsidP="00615BC9">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margin"/>
              </v:shape>
            </w:pict>
          </mc:Fallback>
        </mc:AlternateContent>
      </w:r>
      <w:r w:rsidR="00615BC9" w:rsidRPr="001C1E8E">
        <w:rPr>
          <w:rFonts w:ascii="Calibri" w:eastAsia="Calibri" w:hAnsi="Calibri" w:cs="Times New Roman"/>
          <w:b/>
          <w:noProof/>
          <w:sz w:val="28"/>
          <w:szCs w:val="28"/>
          <w:lang w:val="es-ES_tradnl" w:eastAsia="es-ES_tradnl"/>
        </w:rPr>
        <w:drawing>
          <wp:anchor distT="0" distB="0" distL="114300" distR="114300" simplePos="0" relativeHeight="251658242" behindDoc="0" locked="0" layoutInCell="1" allowOverlap="1" wp14:anchorId="4D2EC971" wp14:editId="16F2D649">
            <wp:simplePos x="0" y="0"/>
            <wp:positionH relativeFrom="margin">
              <wp:align>left</wp:align>
            </wp:positionH>
            <wp:positionV relativeFrom="page">
              <wp:posOffset>336921</wp:posOffset>
            </wp:positionV>
            <wp:extent cx="2172335" cy="1185545"/>
            <wp:effectExtent l="0" t="0" r="0" b="0"/>
            <wp:wrapNone/>
            <wp:docPr id="42" name="Imagen 42"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Logotipo&#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15BC9" w:rsidRPr="001C1E8E">
        <w:rPr>
          <w:rFonts w:ascii="Trebuchet MS" w:eastAsia="Calibri" w:hAnsi="Trebuchet MS" w:cs="Times New Roman"/>
          <w:noProof/>
          <w:sz w:val="32"/>
          <w:lang w:val="es-ES_tradnl" w:eastAsia="es-ES_tradnl"/>
        </w:rPr>
        <w:drawing>
          <wp:anchor distT="0" distB="0" distL="114300" distR="114300" simplePos="0" relativeHeight="251658241" behindDoc="0" locked="0" layoutInCell="1" allowOverlap="1" wp14:anchorId="7D136703" wp14:editId="414856A6">
            <wp:simplePos x="0" y="0"/>
            <wp:positionH relativeFrom="margin">
              <wp:align>right</wp:align>
            </wp:positionH>
            <wp:positionV relativeFrom="page">
              <wp:posOffset>207525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8EA81D" w14:textId="77777777" w:rsidR="00615BC9" w:rsidRPr="001C1E8E" w:rsidRDefault="00615BC9" w:rsidP="00615BC9">
      <w:pPr>
        <w:widowControl w:val="0"/>
        <w:spacing w:after="0" w:line="240" w:lineRule="auto"/>
        <w:jc w:val="right"/>
        <w:rPr>
          <w:rFonts w:ascii="Calibri" w:eastAsia="Calibri" w:hAnsi="Calibri" w:cs="Times New Roman"/>
          <w:b/>
          <w:sz w:val="28"/>
          <w:szCs w:val="28"/>
        </w:rPr>
      </w:pPr>
    </w:p>
    <w:p w14:paraId="35D40CE5" w14:textId="77777777" w:rsidR="00615BC9" w:rsidRPr="001C1E8E" w:rsidRDefault="00615BC9" w:rsidP="00615BC9">
      <w:pPr>
        <w:jc w:val="both"/>
        <w:rPr>
          <w:rFonts w:ascii="Trebuchet MS" w:eastAsia="Calibri" w:hAnsi="Trebuchet MS" w:cs="Times New Roman"/>
          <w:w w:val="90"/>
          <w:sz w:val="32"/>
        </w:rPr>
      </w:pPr>
    </w:p>
    <w:p w14:paraId="22FF750D" w14:textId="77777777" w:rsidR="00615BC9" w:rsidRPr="001C1E8E" w:rsidRDefault="00615BC9" w:rsidP="00615BC9">
      <w:pPr>
        <w:jc w:val="both"/>
        <w:rPr>
          <w:rFonts w:ascii="Trebuchet MS" w:eastAsia="Calibri" w:hAnsi="Trebuchet MS" w:cs="Times New Roman"/>
          <w:w w:val="90"/>
          <w:sz w:val="32"/>
        </w:rPr>
      </w:pPr>
    </w:p>
    <w:p w14:paraId="3D3A459F" w14:textId="77777777" w:rsidR="00615BC9" w:rsidRPr="001C1E8E" w:rsidRDefault="00615BC9" w:rsidP="00615BC9">
      <w:pPr>
        <w:jc w:val="both"/>
        <w:rPr>
          <w:rFonts w:ascii="Trebuchet MS" w:eastAsia="Calibri" w:hAnsi="Trebuchet MS" w:cs="Times New Roman"/>
          <w:w w:val="90"/>
          <w:sz w:val="32"/>
        </w:rPr>
      </w:pPr>
    </w:p>
    <w:p w14:paraId="7926EA86" w14:textId="77777777" w:rsidR="00615BC9" w:rsidRPr="001C1E8E" w:rsidRDefault="00615BC9" w:rsidP="0029649E">
      <w:pPr>
        <w:widowControl w:val="0"/>
        <w:spacing w:after="0" w:line="240" w:lineRule="auto"/>
        <w:rPr>
          <w:rFonts w:ascii="Calibri" w:eastAsia="Calibri" w:hAnsi="Calibri" w:cs="Times New Roman"/>
          <w:b/>
          <w:sz w:val="40"/>
          <w:szCs w:val="40"/>
        </w:rPr>
      </w:pPr>
    </w:p>
    <w:p w14:paraId="650009FE" w14:textId="77777777" w:rsidR="00615BC9" w:rsidRDefault="00615BC9" w:rsidP="00615BC9">
      <w:pPr>
        <w:widowControl w:val="0"/>
        <w:spacing w:after="0" w:line="240" w:lineRule="auto"/>
        <w:jc w:val="center"/>
        <w:rPr>
          <w:rFonts w:ascii="Trebuchet MS" w:eastAsia="Calibri" w:hAnsi="Trebuchet MS" w:cs="Times New Roman"/>
          <w:b/>
          <w:sz w:val="40"/>
          <w:szCs w:val="40"/>
        </w:rPr>
      </w:pPr>
      <w:r w:rsidRPr="001C1E8E">
        <w:rPr>
          <w:rFonts w:ascii="Trebuchet MS" w:eastAsia="Calibri" w:hAnsi="Trebuchet MS" w:cs="Times New Roman"/>
          <w:b/>
          <w:sz w:val="40"/>
          <w:szCs w:val="40"/>
        </w:rPr>
        <w:t xml:space="preserve">GRADO EN </w:t>
      </w:r>
      <w:r>
        <w:rPr>
          <w:rFonts w:ascii="Trebuchet MS" w:eastAsia="Calibri" w:hAnsi="Trebuchet MS" w:cs="Times New Roman"/>
          <w:b/>
          <w:sz w:val="40"/>
          <w:szCs w:val="40"/>
        </w:rPr>
        <w:t>INGENIERÍA INFORMÁTICA</w:t>
      </w:r>
    </w:p>
    <w:p w14:paraId="191D1900" w14:textId="77777777" w:rsidR="00615BC9" w:rsidRDefault="00615BC9" w:rsidP="00615BC9">
      <w:pPr>
        <w:widowControl w:val="0"/>
        <w:spacing w:after="0" w:line="240" w:lineRule="auto"/>
        <w:rPr>
          <w:rFonts w:ascii="Calibri" w:eastAsia="Calibri" w:hAnsi="Calibri" w:cs="Times New Roman"/>
        </w:rPr>
      </w:pPr>
    </w:p>
    <w:p w14:paraId="0C54C508" w14:textId="77777777" w:rsidR="00615BC9" w:rsidRPr="001C1E8E" w:rsidRDefault="00615BC9" w:rsidP="00615BC9">
      <w:pPr>
        <w:widowControl w:val="0"/>
        <w:spacing w:after="0" w:line="240" w:lineRule="auto"/>
        <w:rPr>
          <w:rFonts w:ascii="Calibri" w:eastAsia="Calibri" w:hAnsi="Calibri" w:cs="Times New Roman"/>
        </w:rPr>
      </w:pPr>
    </w:p>
    <w:p w14:paraId="2B1787F1" w14:textId="77777777" w:rsidR="00615BC9" w:rsidRPr="001C1E8E" w:rsidRDefault="00615BC9" w:rsidP="00615BC9">
      <w:pPr>
        <w:widowControl w:val="0"/>
        <w:spacing w:after="0" w:line="240" w:lineRule="auto"/>
        <w:rPr>
          <w:rFonts w:ascii="Calibri" w:eastAsia="Calibri" w:hAnsi="Calibri" w:cs="Times New Roman"/>
        </w:rPr>
      </w:pPr>
    </w:p>
    <w:p w14:paraId="459F2041" w14:textId="300426D3" w:rsidR="00615BC9" w:rsidRPr="00E02E39" w:rsidRDefault="00E02E39" w:rsidP="00E02E39">
      <w:pPr>
        <w:widowControl w:val="0"/>
        <w:spacing w:after="0" w:line="240" w:lineRule="auto"/>
        <w:jc w:val="center"/>
        <w:rPr>
          <w:rFonts w:ascii="Trebuchet MS" w:eastAsia="Calibri" w:hAnsi="Trebuchet MS" w:cs="Times New Roman"/>
          <w:sz w:val="32"/>
          <w:szCs w:val="32"/>
        </w:rPr>
      </w:pPr>
      <w:r>
        <w:rPr>
          <w:noProof/>
        </w:rPr>
        <w:drawing>
          <wp:anchor distT="0" distB="0" distL="114300" distR="114300" simplePos="0" relativeHeight="251658243" behindDoc="0" locked="0" layoutInCell="1" allowOverlap="1" wp14:anchorId="7B76098A" wp14:editId="5F1559FE">
            <wp:simplePos x="0" y="0"/>
            <wp:positionH relativeFrom="column">
              <wp:posOffset>2105833</wp:posOffset>
            </wp:positionH>
            <wp:positionV relativeFrom="paragraph">
              <wp:posOffset>325120</wp:posOffset>
            </wp:positionV>
            <wp:extent cx="1994535" cy="1994535"/>
            <wp:effectExtent l="0" t="0" r="5715" b="5715"/>
            <wp:wrapTopAndBottom/>
            <wp:docPr id="1141913707" name="Imagen 1141913707"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13707" name="Imagen 1" descr="Logotip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453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C434FD">
        <w:rPr>
          <w:rFonts w:ascii="Trebuchet MS" w:hAnsi="Trebuchet MS" w:cs="Times New Roman"/>
          <w:sz w:val="32"/>
          <w:szCs w:val="32"/>
        </w:rPr>
        <w:t>SISTEMA RECOMENDADO</w:t>
      </w:r>
      <w:r>
        <w:rPr>
          <w:rFonts w:ascii="Trebuchet MS" w:eastAsia="Calibri" w:hAnsi="Trebuchet MS" w:cs="Times New Roman"/>
          <w:sz w:val="32"/>
          <w:szCs w:val="32"/>
        </w:rPr>
        <w:t>R</w:t>
      </w:r>
    </w:p>
    <w:p w14:paraId="04A5350F" w14:textId="77777777" w:rsidR="00615BC9" w:rsidRPr="001C1E8E" w:rsidRDefault="00615BC9" w:rsidP="00615BC9">
      <w:pPr>
        <w:widowControl w:val="0"/>
        <w:spacing w:after="0" w:line="240" w:lineRule="auto"/>
        <w:rPr>
          <w:rFonts w:ascii="Trebuchet MS" w:eastAsia="Calibri" w:hAnsi="Trebuchet MS" w:cs="Times New Roman"/>
        </w:rPr>
      </w:pPr>
    </w:p>
    <w:p w14:paraId="50F132F3" w14:textId="6B4BF4D0" w:rsidR="00615BC9" w:rsidRPr="001C1E8E" w:rsidRDefault="00C434FD" w:rsidP="00615BC9">
      <w:pPr>
        <w:widowControl w:val="0"/>
        <w:spacing w:after="0" w:line="240" w:lineRule="auto"/>
        <w:jc w:val="center"/>
        <w:rPr>
          <w:rFonts w:ascii="Trebuchet MS" w:eastAsia="Calibri" w:hAnsi="Trebuchet MS" w:cs="Times New Roman"/>
          <w:sz w:val="36"/>
          <w:szCs w:val="36"/>
        </w:rPr>
      </w:pPr>
      <w:r>
        <w:rPr>
          <w:rFonts w:ascii="Trebuchet MS" w:hAnsi="Trebuchet MS" w:cs="Times New Roman"/>
          <w:sz w:val="36"/>
          <w:szCs w:val="36"/>
        </w:rPr>
        <w:t>NBA FANTAZY</w:t>
      </w:r>
    </w:p>
    <w:p w14:paraId="18EB5499" w14:textId="77777777" w:rsidR="00615BC9" w:rsidRPr="001C1E8E" w:rsidRDefault="00615BC9" w:rsidP="003568C0">
      <w:pPr>
        <w:widowControl w:val="0"/>
        <w:spacing w:after="0" w:line="240" w:lineRule="auto"/>
        <w:rPr>
          <w:rFonts w:ascii="Trebuchet MS" w:eastAsia="Calibri" w:hAnsi="Trebuchet MS" w:cs="Times New Roman"/>
          <w:sz w:val="28"/>
          <w:szCs w:val="28"/>
        </w:rPr>
      </w:pPr>
    </w:p>
    <w:p w14:paraId="17191E64" w14:textId="77777777" w:rsidR="00615BC9" w:rsidRPr="001C1E8E" w:rsidRDefault="00615BC9" w:rsidP="00615BC9">
      <w:pPr>
        <w:widowControl w:val="0"/>
        <w:spacing w:after="0" w:line="240" w:lineRule="auto"/>
        <w:jc w:val="right"/>
        <w:rPr>
          <w:rFonts w:ascii="Trebuchet MS" w:eastAsia="Calibri" w:hAnsi="Trebuchet MS" w:cs="Times New Roman"/>
          <w:sz w:val="28"/>
          <w:szCs w:val="28"/>
        </w:rPr>
      </w:pPr>
    </w:p>
    <w:p w14:paraId="0873CADA" w14:textId="77777777" w:rsidR="00615BC9" w:rsidRDefault="00615BC9" w:rsidP="00E21698">
      <w:pPr>
        <w:widowControl w:val="0"/>
        <w:spacing w:after="0" w:line="240" w:lineRule="auto"/>
        <w:rPr>
          <w:rFonts w:ascii="Trebuchet MS" w:eastAsia="Calibri" w:hAnsi="Trebuchet MS" w:cs="Times New Roman"/>
          <w:sz w:val="28"/>
          <w:szCs w:val="28"/>
        </w:rPr>
      </w:pPr>
    </w:p>
    <w:p w14:paraId="1D98E518" w14:textId="77777777" w:rsidR="00C434FD" w:rsidRDefault="00C434FD" w:rsidP="00E21698">
      <w:pPr>
        <w:widowControl w:val="0"/>
        <w:spacing w:after="0" w:line="240" w:lineRule="auto"/>
        <w:rPr>
          <w:rFonts w:ascii="Trebuchet MS" w:eastAsia="Calibri" w:hAnsi="Trebuchet MS" w:cs="Times New Roman"/>
          <w:sz w:val="28"/>
          <w:szCs w:val="28"/>
        </w:rPr>
      </w:pPr>
    </w:p>
    <w:p w14:paraId="58E2851B" w14:textId="0F91E65D" w:rsidR="00C434FD" w:rsidRDefault="00CE56DC" w:rsidP="00CE56DC">
      <w:pPr>
        <w:widowControl w:val="0"/>
        <w:spacing w:after="0" w:line="240" w:lineRule="auto"/>
        <w:jc w:val="center"/>
        <w:rPr>
          <w:rFonts w:ascii="Trebuchet MS" w:eastAsia="Calibri" w:hAnsi="Trebuchet MS" w:cs="Times New Roman"/>
          <w:sz w:val="28"/>
          <w:szCs w:val="28"/>
        </w:rPr>
      </w:pPr>
      <w:r>
        <w:rPr>
          <w:rFonts w:ascii="Trebuchet MS" w:eastAsia="Calibri" w:hAnsi="Trebuchet MS" w:cs="Times New Roman"/>
          <w:sz w:val="28"/>
          <w:szCs w:val="28"/>
        </w:rPr>
        <w:t>17 DE DICIEMBRE 2023</w:t>
      </w:r>
    </w:p>
    <w:p w14:paraId="336F0EAF" w14:textId="77777777" w:rsidR="00C434FD" w:rsidRPr="001C1E8E" w:rsidRDefault="00C434FD" w:rsidP="00E21698">
      <w:pPr>
        <w:widowControl w:val="0"/>
        <w:spacing w:after="0" w:line="240" w:lineRule="auto"/>
        <w:rPr>
          <w:rFonts w:ascii="Trebuchet MS" w:eastAsia="Calibri" w:hAnsi="Trebuchet MS" w:cs="Times New Roman"/>
          <w:sz w:val="28"/>
          <w:szCs w:val="28"/>
        </w:rPr>
      </w:pPr>
    </w:p>
    <w:p w14:paraId="5D39B91A" w14:textId="77777777" w:rsidR="00615BC9" w:rsidRPr="001C1E8E" w:rsidRDefault="00615BC9" w:rsidP="00615BC9">
      <w:pPr>
        <w:widowControl w:val="0"/>
        <w:spacing w:after="0" w:line="240" w:lineRule="auto"/>
        <w:jc w:val="right"/>
        <w:rPr>
          <w:rFonts w:ascii="Trebuchet MS" w:eastAsia="Calibri" w:hAnsi="Trebuchet MS" w:cs="Times New Roman"/>
          <w:sz w:val="28"/>
          <w:szCs w:val="28"/>
        </w:rPr>
      </w:pPr>
    </w:p>
    <w:p w14:paraId="05E8F409" w14:textId="32A0D4ED" w:rsidR="00BD28FF" w:rsidRPr="00E02E39" w:rsidRDefault="00615BC9" w:rsidP="00E02E39">
      <w:pPr>
        <w:widowControl w:val="0"/>
        <w:spacing w:after="0" w:line="240" w:lineRule="auto"/>
        <w:jc w:val="right"/>
        <w:rPr>
          <w:rFonts w:ascii="Trebuchet MS" w:hAnsi="Trebuchet MS" w:cs="Times New Roman"/>
          <w:sz w:val="28"/>
          <w:szCs w:val="28"/>
        </w:rPr>
      </w:pPr>
      <w:r w:rsidRPr="001C1E8E">
        <w:rPr>
          <w:rFonts w:ascii="Trebuchet MS" w:eastAsia="Calibri" w:hAnsi="Trebuchet MS" w:cs="Times New Roman"/>
          <w:sz w:val="28"/>
          <w:szCs w:val="28"/>
        </w:rPr>
        <w:t>Autor:</w:t>
      </w:r>
      <w:r w:rsidR="00AF72F4">
        <w:rPr>
          <w:rFonts w:ascii="Trebuchet MS" w:hAnsi="Trebuchet MS" w:cs="Times New Roman"/>
          <w:sz w:val="28"/>
          <w:szCs w:val="28"/>
        </w:rPr>
        <w:t xml:space="preserve">        </w:t>
      </w:r>
      <w:r w:rsidR="003568C0">
        <w:rPr>
          <w:rFonts w:ascii="Trebuchet MS" w:hAnsi="Trebuchet MS" w:cs="Times New Roman"/>
          <w:sz w:val="28"/>
          <w:szCs w:val="28"/>
        </w:rPr>
        <w:t>Aitor Vizcaya Ardura</w:t>
      </w:r>
    </w:p>
    <w:p w14:paraId="5F2A9BB0" w14:textId="77777777" w:rsidR="00802372" w:rsidRPr="005839EA" w:rsidRDefault="00802372" w:rsidP="005839EA">
      <w:pPr>
        <w:widowControl w:val="0"/>
        <w:spacing w:after="0" w:line="240" w:lineRule="auto"/>
        <w:jc w:val="right"/>
        <w:rPr>
          <w:rFonts w:ascii="Trebuchet MS" w:hAnsi="Trebuchet MS" w:cs="Times New Roman"/>
          <w:sz w:val="28"/>
          <w:szCs w:val="28"/>
        </w:rPr>
      </w:pPr>
    </w:p>
    <w:sdt>
      <w:sdtPr>
        <w:rPr>
          <w:rFonts w:asciiTheme="minorHAnsi" w:eastAsiaTheme="minorEastAsia" w:hAnsiTheme="minorHAnsi" w:cstheme="minorBidi"/>
          <w:color w:val="auto"/>
          <w:sz w:val="21"/>
          <w:szCs w:val="21"/>
        </w:rPr>
        <w:id w:val="1678685059"/>
        <w:docPartObj>
          <w:docPartGallery w:val="Table of Contents"/>
          <w:docPartUnique/>
        </w:docPartObj>
      </w:sdtPr>
      <w:sdtEndPr>
        <w:rPr>
          <w:b/>
          <w:bCs/>
        </w:rPr>
      </w:sdtEndPr>
      <w:sdtContent>
        <w:p w14:paraId="1F783E91" w14:textId="5D521BF4" w:rsidR="00BF12C3" w:rsidRDefault="00BF12C3" w:rsidP="00BF12C3">
          <w:pPr>
            <w:pStyle w:val="TtuloTDC"/>
            <w:numPr>
              <w:ilvl w:val="0"/>
              <w:numId w:val="0"/>
            </w:numPr>
            <w:ind w:left="432" w:hanging="432"/>
          </w:pPr>
          <w:r>
            <w:t>Contenido</w:t>
          </w:r>
        </w:p>
        <w:p w14:paraId="2ECE6AFD" w14:textId="13D0C72B" w:rsidR="008D1940" w:rsidRDefault="00BF12C3">
          <w:pPr>
            <w:pStyle w:val="TDC1"/>
            <w:tabs>
              <w:tab w:val="left" w:pos="420"/>
              <w:tab w:val="right" w:leader="dot" w:pos="9736"/>
            </w:tabs>
            <w:rPr>
              <w:noProof/>
              <w:kern w:val="2"/>
              <w:sz w:val="22"/>
              <w:szCs w:val="22"/>
              <w14:ligatures w14:val="standardContextual"/>
            </w:rPr>
          </w:pPr>
          <w:r>
            <w:fldChar w:fldCharType="begin"/>
          </w:r>
          <w:r>
            <w:instrText xml:space="preserve"> TOC \o "1-3" \h \z \u </w:instrText>
          </w:r>
          <w:r>
            <w:fldChar w:fldCharType="separate"/>
          </w:r>
          <w:hyperlink w:anchor="_Toc153816452" w:history="1">
            <w:r w:rsidR="008D1940" w:rsidRPr="0023056A">
              <w:rPr>
                <w:rStyle w:val="Hipervnculo"/>
                <w:rFonts w:ascii="Times New Roman" w:eastAsia="Times New Roman" w:hAnsi="Times New Roman" w:cs="Times New Roman"/>
                <w:noProof/>
              </w:rPr>
              <w:t>1</w:t>
            </w:r>
            <w:r w:rsidR="008D1940">
              <w:rPr>
                <w:noProof/>
                <w:kern w:val="2"/>
                <w:sz w:val="22"/>
                <w:szCs w:val="22"/>
                <w14:ligatures w14:val="standardContextual"/>
              </w:rPr>
              <w:tab/>
            </w:r>
            <w:r w:rsidR="008D1940" w:rsidRPr="0023056A">
              <w:rPr>
                <w:rStyle w:val="Hipervnculo"/>
                <w:rFonts w:ascii="Times New Roman" w:eastAsia="Times New Roman" w:hAnsi="Times New Roman" w:cs="Times New Roman"/>
                <w:noProof/>
              </w:rPr>
              <w:t>INTRODUCCION</w:t>
            </w:r>
            <w:r w:rsidR="008D1940">
              <w:rPr>
                <w:noProof/>
                <w:webHidden/>
              </w:rPr>
              <w:tab/>
            </w:r>
            <w:r w:rsidR="008D1940">
              <w:rPr>
                <w:noProof/>
                <w:webHidden/>
              </w:rPr>
              <w:fldChar w:fldCharType="begin"/>
            </w:r>
            <w:r w:rsidR="008D1940">
              <w:rPr>
                <w:noProof/>
                <w:webHidden/>
              </w:rPr>
              <w:instrText xml:space="preserve"> PAGEREF _Toc153816452 \h </w:instrText>
            </w:r>
            <w:r w:rsidR="008D1940">
              <w:rPr>
                <w:noProof/>
                <w:webHidden/>
              </w:rPr>
            </w:r>
            <w:r w:rsidR="008D1940">
              <w:rPr>
                <w:noProof/>
                <w:webHidden/>
              </w:rPr>
              <w:fldChar w:fldCharType="separate"/>
            </w:r>
            <w:r w:rsidR="00103F13">
              <w:rPr>
                <w:noProof/>
                <w:webHidden/>
              </w:rPr>
              <w:t>4</w:t>
            </w:r>
            <w:r w:rsidR="008D1940">
              <w:rPr>
                <w:noProof/>
                <w:webHidden/>
              </w:rPr>
              <w:fldChar w:fldCharType="end"/>
            </w:r>
          </w:hyperlink>
        </w:p>
        <w:p w14:paraId="3FEB2920" w14:textId="659EE4F6" w:rsidR="008D1940" w:rsidRDefault="0075200A">
          <w:pPr>
            <w:pStyle w:val="TDC1"/>
            <w:tabs>
              <w:tab w:val="left" w:pos="420"/>
              <w:tab w:val="right" w:leader="dot" w:pos="9736"/>
            </w:tabs>
            <w:rPr>
              <w:noProof/>
              <w:kern w:val="2"/>
              <w:sz w:val="22"/>
              <w:szCs w:val="22"/>
              <w14:ligatures w14:val="standardContextual"/>
            </w:rPr>
          </w:pPr>
          <w:hyperlink w:anchor="_Toc153816453" w:history="1">
            <w:r w:rsidR="008D1940" w:rsidRPr="0023056A">
              <w:rPr>
                <w:rStyle w:val="Hipervnculo"/>
                <w:rFonts w:ascii="Times New Roman" w:eastAsia="Times New Roman" w:hAnsi="Times New Roman" w:cs="Times New Roman"/>
                <w:noProof/>
              </w:rPr>
              <w:t>2</w:t>
            </w:r>
            <w:r w:rsidR="008D1940">
              <w:rPr>
                <w:noProof/>
                <w:kern w:val="2"/>
                <w:sz w:val="22"/>
                <w:szCs w:val="22"/>
                <w14:ligatures w14:val="standardContextual"/>
              </w:rPr>
              <w:tab/>
            </w:r>
            <w:r w:rsidR="008D1940" w:rsidRPr="0023056A">
              <w:rPr>
                <w:rStyle w:val="Hipervnculo"/>
                <w:rFonts w:ascii="Times New Roman" w:eastAsia="Times New Roman" w:hAnsi="Times New Roman" w:cs="Times New Roman"/>
                <w:noProof/>
              </w:rPr>
              <w:t>DESCRIPCIÓN DEL PROBLEMA</w:t>
            </w:r>
            <w:r w:rsidR="008D1940">
              <w:rPr>
                <w:noProof/>
                <w:webHidden/>
              </w:rPr>
              <w:tab/>
            </w:r>
            <w:r w:rsidR="008D1940">
              <w:rPr>
                <w:noProof/>
                <w:webHidden/>
              </w:rPr>
              <w:fldChar w:fldCharType="begin"/>
            </w:r>
            <w:r w:rsidR="008D1940">
              <w:rPr>
                <w:noProof/>
                <w:webHidden/>
              </w:rPr>
              <w:instrText xml:space="preserve"> PAGEREF _Toc153816453 \h </w:instrText>
            </w:r>
            <w:r w:rsidR="008D1940">
              <w:rPr>
                <w:noProof/>
                <w:webHidden/>
              </w:rPr>
            </w:r>
            <w:r w:rsidR="008D1940">
              <w:rPr>
                <w:noProof/>
                <w:webHidden/>
              </w:rPr>
              <w:fldChar w:fldCharType="separate"/>
            </w:r>
            <w:r w:rsidR="00103F13">
              <w:rPr>
                <w:noProof/>
                <w:webHidden/>
              </w:rPr>
              <w:t>4</w:t>
            </w:r>
            <w:r w:rsidR="008D1940">
              <w:rPr>
                <w:noProof/>
                <w:webHidden/>
              </w:rPr>
              <w:fldChar w:fldCharType="end"/>
            </w:r>
          </w:hyperlink>
        </w:p>
        <w:p w14:paraId="3B9599D3" w14:textId="15571468" w:rsidR="008D1940" w:rsidRDefault="0075200A">
          <w:pPr>
            <w:pStyle w:val="TDC1"/>
            <w:tabs>
              <w:tab w:val="left" w:pos="420"/>
              <w:tab w:val="right" w:leader="dot" w:pos="9736"/>
            </w:tabs>
            <w:rPr>
              <w:noProof/>
              <w:kern w:val="2"/>
              <w:sz w:val="22"/>
              <w:szCs w:val="22"/>
              <w14:ligatures w14:val="standardContextual"/>
            </w:rPr>
          </w:pPr>
          <w:hyperlink w:anchor="_Toc153816454" w:history="1">
            <w:r w:rsidR="008D1940" w:rsidRPr="0023056A">
              <w:rPr>
                <w:rStyle w:val="Hipervnculo"/>
                <w:rFonts w:ascii="Times New Roman" w:eastAsia="Times New Roman" w:hAnsi="Times New Roman" w:cs="Times New Roman"/>
                <w:noProof/>
              </w:rPr>
              <w:t>3</w:t>
            </w:r>
            <w:r w:rsidR="008D1940">
              <w:rPr>
                <w:noProof/>
                <w:kern w:val="2"/>
                <w:sz w:val="22"/>
                <w:szCs w:val="22"/>
                <w14:ligatures w14:val="standardContextual"/>
              </w:rPr>
              <w:tab/>
            </w:r>
            <w:r w:rsidR="008D1940" w:rsidRPr="0023056A">
              <w:rPr>
                <w:rStyle w:val="Hipervnculo"/>
                <w:rFonts w:ascii="Times New Roman" w:eastAsia="Times New Roman" w:hAnsi="Times New Roman" w:cs="Times New Roman"/>
                <w:noProof/>
              </w:rPr>
              <w:t>HERRAMIENTAS DE DESARROLLO</w:t>
            </w:r>
            <w:r w:rsidR="008D1940">
              <w:rPr>
                <w:noProof/>
                <w:webHidden/>
              </w:rPr>
              <w:tab/>
            </w:r>
            <w:r w:rsidR="008D1940">
              <w:rPr>
                <w:noProof/>
                <w:webHidden/>
              </w:rPr>
              <w:fldChar w:fldCharType="begin"/>
            </w:r>
            <w:r w:rsidR="008D1940">
              <w:rPr>
                <w:noProof/>
                <w:webHidden/>
              </w:rPr>
              <w:instrText xml:space="preserve"> PAGEREF _Toc153816454 \h </w:instrText>
            </w:r>
            <w:r w:rsidR="008D1940">
              <w:rPr>
                <w:noProof/>
                <w:webHidden/>
              </w:rPr>
            </w:r>
            <w:r w:rsidR="008D1940">
              <w:rPr>
                <w:noProof/>
                <w:webHidden/>
              </w:rPr>
              <w:fldChar w:fldCharType="separate"/>
            </w:r>
            <w:r w:rsidR="00103F13">
              <w:rPr>
                <w:noProof/>
                <w:webHidden/>
              </w:rPr>
              <w:t>5</w:t>
            </w:r>
            <w:r w:rsidR="008D1940">
              <w:rPr>
                <w:noProof/>
                <w:webHidden/>
              </w:rPr>
              <w:fldChar w:fldCharType="end"/>
            </w:r>
          </w:hyperlink>
        </w:p>
        <w:p w14:paraId="753B0E63" w14:textId="1F58A303" w:rsidR="008D1940" w:rsidRDefault="0075200A">
          <w:pPr>
            <w:pStyle w:val="TDC2"/>
            <w:tabs>
              <w:tab w:val="left" w:pos="880"/>
              <w:tab w:val="right" w:leader="dot" w:pos="9736"/>
            </w:tabs>
            <w:rPr>
              <w:noProof/>
              <w:kern w:val="2"/>
              <w:sz w:val="22"/>
              <w:szCs w:val="22"/>
              <w14:ligatures w14:val="standardContextual"/>
            </w:rPr>
          </w:pPr>
          <w:hyperlink w:anchor="_Toc153816455" w:history="1">
            <w:r w:rsidR="008D1940" w:rsidRPr="0023056A">
              <w:rPr>
                <w:rStyle w:val="Hipervnculo"/>
                <w:rFonts w:ascii="Times New Roman" w:hAnsi="Times New Roman" w:cs="Times New Roman"/>
                <w:noProof/>
              </w:rPr>
              <w:t>3.1</w:t>
            </w:r>
            <w:r w:rsidR="008D1940">
              <w:rPr>
                <w:noProof/>
                <w:kern w:val="2"/>
                <w:sz w:val="22"/>
                <w:szCs w:val="22"/>
                <w14:ligatures w14:val="standardContextual"/>
              </w:rPr>
              <w:tab/>
            </w:r>
            <w:r w:rsidR="008D1940" w:rsidRPr="0023056A">
              <w:rPr>
                <w:rStyle w:val="Hipervnculo"/>
                <w:rFonts w:ascii="Times New Roman" w:hAnsi="Times New Roman" w:cs="Times New Roman"/>
                <w:noProof/>
              </w:rPr>
              <w:t>Modelo</w:t>
            </w:r>
            <w:r w:rsidR="008D1940">
              <w:rPr>
                <w:noProof/>
                <w:webHidden/>
              </w:rPr>
              <w:tab/>
            </w:r>
            <w:r w:rsidR="008D1940">
              <w:rPr>
                <w:noProof/>
                <w:webHidden/>
              </w:rPr>
              <w:fldChar w:fldCharType="begin"/>
            </w:r>
            <w:r w:rsidR="008D1940">
              <w:rPr>
                <w:noProof/>
                <w:webHidden/>
              </w:rPr>
              <w:instrText xml:space="preserve"> PAGEREF _Toc153816455 \h </w:instrText>
            </w:r>
            <w:r w:rsidR="008D1940">
              <w:rPr>
                <w:noProof/>
                <w:webHidden/>
              </w:rPr>
            </w:r>
            <w:r w:rsidR="008D1940">
              <w:rPr>
                <w:noProof/>
                <w:webHidden/>
              </w:rPr>
              <w:fldChar w:fldCharType="separate"/>
            </w:r>
            <w:r w:rsidR="00103F13">
              <w:rPr>
                <w:noProof/>
                <w:webHidden/>
              </w:rPr>
              <w:t>5</w:t>
            </w:r>
            <w:r w:rsidR="008D1940">
              <w:rPr>
                <w:noProof/>
                <w:webHidden/>
              </w:rPr>
              <w:fldChar w:fldCharType="end"/>
            </w:r>
          </w:hyperlink>
        </w:p>
        <w:p w14:paraId="75A3EAE4" w14:textId="0E53C024" w:rsidR="008D1940" w:rsidRDefault="0075200A">
          <w:pPr>
            <w:pStyle w:val="TDC3"/>
            <w:tabs>
              <w:tab w:val="left" w:pos="1100"/>
              <w:tab w:val="right" w:leader="dot" w:pos="9736"/>
            </w:tabs>
            <w:rPr>
              <w:noProof/>
              <w:kern w:val="2"/>
              <w:sz w:val="22"/>
              <w:szCs w:val="22"/>
              <w14:ligatures w14:val="standardContextual"/>
            </w:rPr>
          </w:pPr>
          <w:hyperlink w:anchor="_Toc153816456" w:history="1">
            <w:r w:rsidR="008D1940" w:rsidRPr="0023056A">
              <w:rPr>
                <w:rStyle w:val="Hipervnculo"/>
                <w:rFonts w:ascii="Times New Roman" w:hAnsi="Times New Roman" w:cs="Times New Roman"/>
                <w:noProof/>
              </w:rPr>
              <w:t>3.1.1</w:t>
            </w:r>
            <w:r w:rsidR="008D1940">
              <w:rPr>
                <w:noProof/>
                <w:kern w:val="2"/>
                <w:sz w:val="22"/>
                <w:szCs w:val="22"/>
                <w14:ligatures w14:val="standardContextual"/>
              </w:rPr>
              <w:tab/>
            </w:r>
            <w:r w:rsidR="008D1940" w:rsidRPr="0023056A">
              <w:rPr>
                <w:rStyle w:val="Hipervnculo"/>
                <w:rFonts w:ascii="Times New Roman" w:hAnsi="Times New Roman" w:cs="Times New Roman"/>
                <w:noProof/>
              </w:rPr>
              <w:t>Responsabilidad</w:t>
            </w:r>
            <w:r w:rsidR="008D1940">
              <w:rPr>
                <w:noProof/>
                <w:webHidden/>
              </w:rPr>
              <w:tab/>
            </w:r>
            <w:r w:rsidR="008D1940">
              <w:rPr>
                <w:noProof/>
                <w:webHidden/>
              </w:rPr>
              <w:fldChar w:fldCharType="begin"/>
            </w:r>
            <w:r w:rsidR="008D1940">
              <w:rPr>
                <w:noProof/>
                <w:webHidden/>
              </w:rPr>
              <w:instrText xml:space="preserve"> PAGEREF _Toc153816456 \h </w:instrText>
            </w:r>
            <w:r w:rsidR="008D1940">
              <w:rPr>
                <w:noProof/>
                <w:webHidden/>
              </w:rPr>
            </w:r>
            <w:r w:rsidR="008D1940">
              <w:rPr>
                <w:noProof/>
                <w:webHidden/>
              </w:rPr>
              <w:fldChar w:fldCharType="separate"/>
            </w:r>
            <w:r w:rsidR="00103F13">
              <w:rPr>
                <w:noProof/>
                <w:webHidden/>
              </w:rPr>
              <w:t>5</w:t>
            </w:r>
            <w:r w:rsidR="008D1940">
              <w:rPr>
                <w:noProof/>
                <w:webHidden/>
              </w:rPr>
              <w:fldChar w:fldCharType="end"/>
            </w:r>
          </w:hyperlink>
        </w:p>
        <w:p w14:paraId="2C7721A5" w14:textId="76E8B8AF" w:rsidR="008D1940" w:rsidRDefault="0075200A">
          <w:pPr>
            <w:pStyle w:val="TDC3"/>
            <w:tabs>
              <w:tab w:val="left" w:pos="1100"/>
              <w:tab w:val="right" w:leader="dot" w:pos="9736"/>
            </w:tabs>
            <w:rPr>
              <w:noProof/>
              <w:kern w:val="2"/>
              <w:sz w:val="22"/>
              <w:szCs w:val="22"/>
              <w14:ligatures w14:val="standardContextual"/>
            </w:rPr>
          </w:pPr>
          <w:hyperlink w:anchor="_Toc153816457" w:history="1">
            <w:r w:rsidR="008D1940" w:rsidRPr="0023056A">
              <w:rPr>
                <w:rStyle w:val="Hipervnculo"/>
                <w:rFonts w:ascii="Times New Roman" w:hAnsi="Times New Roman" w:cs="Times New Roman"/>
                <w:noProof/>
              </w:rPr>
              <w:t>3.1.2</w:t>
            </w:r>
            <w:r w:rsidR="008D1940">
              <w:rPr>
                <w:noProof/>
                <w:kern w:val="2"/>
                <w:sz w:val="22"/>
                <w:szCs w:val="22"/>
                <w14:ligatures w14:val="standardContextual"/>
              </w:rPr>
              <w:tab/>
            </w:r>
            <w:r w:rsidR="008D1940" w:rsidRPr="0023056A">
              <w:rPr>
                <w:rStyle w:val="Hipervnculo"/>
                <w:rFonts w:ascii="Times New Roman" w:hAnsi="Times New Roman" w:cs="Times New Roman"/>
                <w:noProof/>
              </w:rPr>
              <w:t>Características</w:t>
            </w:r>
            <w:r w:rsidR="008D1940">
              <w:rPr>
                <w:noProof/>
                <w:webHidden/>
              </w:rPr>
              <w:tab/>
            </w:r>
            <w:r w:rsidR="008D1940">
              <w:rPr>
                <w:noProof/>
                <w:webHidden/>
              </w:rPr>
              <w:fldChar w:fldCharType="begin"/>
            </w:r>
            <w:r w:rsidR="008D1940">
              <w:rPr>
                <w:noProof/>
                <w:webHidden/>
              </w:rPr>
              <w:instrText xml:space="preserve"> PAGEREF _Toc153816457 \h </w:instrText>
            </w:r>
            <w:r w:rsidR="008D1940">
              <w:rPr>
                <w:noProof/>
                <w:webHidden/>
              </w:rPr>
            </w:r>
            <w:r w:rsidR="008D1940">
              <w:rPr>
                <w:noProof/>
                <w:webHidden/>
              </w:rPr>
              <w:fldChar w:fldCharType="separate"/>
            </w:r>
            <w:r w:rsidR="00103F13">
              <w:rPr>
                <w:noProof/>
                <w:webHidden/>
              </w:rPr>
              <w:t>5</w:t>
            </w:r>
            <w:r w:rsidR="008D1940">
              <w:rPr>
                <w:noProof/>
                <w:webHidden/>
              </w:rPr>
              <w:fldChar w:fldCharType="end"/>
            </w:r>
          </w:hyperlink>
        </w:p>
        <w:p w14:paraId="7152714F" w14:textId="3D03ECFA" w:rsidR="008D1940" w:rsidRDefault="0075200A">
          <w:pPr>
            <w:pStyle w:val="TDC2"/>
            <w:tabs>
              <w:tab w:val="left" w:pos="880"/>
              <w:tab w:val="right" w:leader="dot" w:pos="9736"/>
            </w:tabs>
            <w:rPr>
              <w:noProof/>
              <w:kern w:val="2"/>
              <w:sz w:val="22"/>
              <w:szCs w:val="22"/>
              <w14:ligatures w14:val="standardContextual"/>
            </w:rPr>
          </w:pPr>
          <w:hyperlink w:anchor="_Toc153816458" w:history="1">
            <w:r w:rsidR="008D1940" w:rsidRPr="0023056A">
              <w:rPr>
                <w:rStyle w:val="Hipervnculo"/>
                <w:rFonts w:ascii="Times New Roman" w:hAnsi="Times New Roman" w:cs="Times New Roman"/>
                <w:noProof/>
              </w:rPr>
              <w:t>3.2</w:t>
            </w:r>
            <w:r w:rsidR="008D1940">
              <w:rPr>
                <w:noProof/>
                <w:kern w:val="2"/>
                <w:sz w:val="22"/>
                <w:szCs w:val="22"/>
                <w14:ligatures w14:val="standardContextual"/>
              </w:rPr>
              <w:tab/>
            </w:r>
            <w:r w:rsidR="008D1940" w:rsidRPr="0023056A">
              <w:rPr>
                <w:rStyle w:val="Hipervnculo"/>
                <w:rFonts w:ascii="Times New Roman" w:hAnsi="Times New Roman" w:cs="Times New Roman"/>
                <w:noProof/>
              </w:rPr>
              <w:t>Vista</w:t>
            </w:r>
            <w:r w:rsidR="008D1940">
              <w:rPr>
                <w:noProof/>
                <w:webHidden/>
              </w:rPr>
              <w:tab/>
            </w:r>
            <w:r w:rsidR="008D1940">
              <w:rPr>
                <w:noProof/>
                <w:webHidden/>
              </w:rPr>
              <w:fldChar w:fldCharType="begin"/>
            </w:r>
            <w:r w:rsidR="008D1940">
              <w:rPr>
                <w:noProof/>
                <w:webHidden/>
              </w:rPr>
              <w:instrText xml:space="preserve"> PAGEREF _Toc153816458 \h </w:instrText>
            </w:r>
            <w:r w:rsidR="008D1940">
              <w:rPr>
                <w:noProof/>
                <w:webHidden/>
              </w:rPr>
            </w:r>
            <w:r w:rsidR="008D1940">
              <w:rPr>
                <w:noProof/>
                <w:webHidden/>
              </w:rPr>
              <w:fldChar w:fldCharType="separate"/>
            </w:r>
            <w:r w:rsidR="00103F13">
              <w:rPr>
                <w:noProof/>
                <w:webHidden/>
              </w:rPr>
              <w:t>6</w:t>
            </w:r>
            <w:r w:rsidR="008D1940">
              <w:rPr>
                <w:noProof/>
                <w:webHidden/>
              </w:rPr>
              <w:fldChar w:fldCharType="end"/>
            </w:r>
          </w:hyperlink>
        </w:p>
        <w:p w14:paraId="02D1D0A6" w14:textId="5202CA94" w:rsidR="008D1940" w:rsidRDefault="0075200A">
          <w:pPr>
            <w:pStyle w:val="TDC3"/>
            <w:tabs>
              <w:tab w:val="left" w:pos="1100"/>
              <w:tab w:val="right" w:leader="dot" w:pos="9736"/>
            </w:tabs>
            <w:rPr>
              <w:noProof/>
              <w:kern w:val="2"/>
              <w:sz w:val="22"/>
              <w:szCs w:val="22"/>
              <w14:ligatures w14:val="standardContextual"/>
            </w:rPr>
          </w:pPr>
          <w:hyperlink w:anchor="_Toc153816459" w:history="1">
            <w:r w:rsidR="008D1940" w:rsidRPr="0023056A">
              <w:rPr>
                <w:rStyle w:val="Hipervnculo"/>
                <w:rFonts w:ascii="Times New Roman" w:hAnsi="Times New Roman" w:cs="Times New Roman"/>
                <w:noProof/>
              </w:rPr>
              <w:t>3.2.1</w:t>
            </w:r>
            <w:r w:rsidR="008D1940">
              <w:rPr>
                <w:noProof/>
                <w:kern w:val="2"/>
                <w:sz w:val="22"/>
                <w:szCs w:val="22"/>
                <w14:ligatures w14:val="standardContextual"/>
              </w:rPr>
              <w:tab/>
            </w:r>
            <w:r w:rsidR="008D1940" w:rsidRPr="0023056A">
              <w:rPr>
                <w:rStyle w:val="Hipervnculo"/>
                <w:rFonts w:ascii="Times New Roman" w:hAnsi="Times New Roman" w:cs="Times New Roman"/>
                <w:noProof/>
              </w:rPr>
              <w:t>Responsabilidad</w:t>
            </w:r>
            <w:r w:rsidR="008D1940">
              <w:rPr>
                <w:noProof/>
                <w:webHidden/>
              </w:rPr>
              <w:tab/>
            </w:r>
            <w:r w:rsidR="008D1940">
              <w:rPr>
                <w:noProof/>
                <w:webHidden/>
              </w:rPr>
              <w:fldChar w:fldCharType="begin"/>
            </w:r>
            <w:r w:rsidR="008D1940">
              <w:rPr>
                <w:noProof/>
                <w:webHidden/>
              </w:rPr>
              <w:instrText xml:space="preserve"> PAGEREF _Toc153816459 \h </w:instrText>
            </w:r>
            <w:r w:rsidR="008D1940">
              <w:rPr>
                <w:noProof/>
                <w:webHidden/>
              </w:rPr>
            </w:r>
            <w:r w:rsidR="008D1940">
              <w:rPr>
                <w:noProof/>
                <w:webHidden/>
              </w:rPr>
              <w:fldChar w:fldCharType="separate"/>
            </w:r>
            <w:r w:rsidR="00103F13">
              <w:rPr>
                <w:noProof/>
                <w:webHidden/>
              </w:rPr>
              <w:t>6</w:t>
            </w:r>
            <w:r w:rsidR="008D1940">
              <w:rPr>
                <w:noProof/>
                <w:webHidden/>
              </w:rPr>
              <w:fldChar w:fldCharType="end"/>
            </w:r>
          </w:hyperlink>
        </w:p>
        <w:p w14:paraId="463E27FA" w14:textId="55EEF1D0" w:rsidR="008D1940" w:rsidRDefault="0075200A">
          <w:pPr>
            <w:pStyle w:val="TDC3"/>
            <w:tabs>
              <w:tab w:val="left" w:pos="1100"/>
              <w:tab w:val="right" w:leader="dot" w:pos="9736"/>
            </w:tabs>
            <w:rPr>
              <w:noProof/>
              <w:kern w:val="2"/>
              <w:sz w:val="22"/>
              <w:szCs w:val="22"/>
              <w14:ligatures w14:val="standardContextual"/>
            </w:rPr>
          </w:pPr>
          <w:hyperlink w:anchor="_Toc153816460" w:history="1">
            <w:r w:rsidR="008D1940" w:rsidRPr="0023056A">
              <w:rPr>
                <w:rStyle w:val="Hipervnculo"/>
                <w:rFonts w:ascii="Times New Roman" w:hAnsi="Times New Roman" w:cs="Times New Roman"/>
                <w:noProof/>
              </w:rPr>
              <w:t>3.2.2</w:t>
            </w:r>
            <w:r w:rsidR="008D1940">
              <w:rPr>
                <w:noProof/>
                <w:kern w:val="2"/>
                <w:sz w:val="22"/>
                <w:szCs w:val="22"/>
                <w14:ligatures w14:val="standardContextual"/>
              </w:rPr>
              <w:tab/>
            </w:r>
            <w:r w:rsidR="008D1940" w:rsidRPr="0023056A">
              <w:rPr>
                <w:rStyle w:val="Hipervnculo"/>
                <w:rFonts w:ascii="Times New Roman" w:hAnsi="Times New Roman" w:cs="Times New Roman"/>
                <w:noProof/>
              </w:rPr>
              <w:t>Características</w:t>
            </w:r>
            <w:r w:rsidR="008D1940">
              <w:rPr>
                <w:noProof/>
                <w:webHidden/>
              </w:rPr>
              <w:tab/>
            </w:r>
            <w:r w:rsidR="008D1940">
              <w:rPr>
                <w:noProof/>
                <w:webHidden/>
              </w:rPr>
              <w:fldChar w:fldCharType="begin"/>
            </w:r>
            <w:r w:rsidR="008D1940">
              <w:rPr>
                <w:noProof/>
                <w:webHidden/>
              </w:rPr>
              <w:instrText xml:space="preserve"> PAGEREF _Toc153816460 \h </w:instrText>
            </w:r>
            <w:r w:rsidR="008D1940">
              <w:rPr>
                <w:noProof/>
                <w:webHidden/>
              </w:rPr>
            </w:r>
            <w:r w:rsidR="008D1940">
              <w:rPr>
                <w:noProof/>
                <w:webHidden/>
              </w:rPr>
              <w:fldChar w:fldCharType="separate"/>
            </w:r>
            <w:r w:rsidR="00103F13">
              <w:rPr>
                <w:noProof/>
                <w:webHidden/>
              </w:rPr>
              <w:t>6</w:t>
            </w:r>
            <w:r w:rsidR="008D1940">
              <w:rPr>
                <w:noProof/>
                <w:webHidden/>
              </w:rPr>
              <w:fldChar w:fldCharType="end"/>
            </w:r>
          </w:hyperlink>
        </w:p>
        <w:p w14:paraId="59907A16" w14:textId="32F2E47F" w:rsidR="008D1940" w:rsidRDefault="0075200A">
          <w:pPr>
            <w:pStyle w:val="TDC2"/>
            <w:tabs>
              <w:tab w:val="left" w:pos="880"/>
              <w:tab w:val="right" w:leader="dot" w:pos="9736"/>
            </w:tabs>
            <w:rPr>
              <w:noProof/>
              <w:kern w:val="2"/>
              <w:sz w:val="22"/>
              <w:szCs w:val="22"/>
              <w14:ligatures w14:val="standardContextual"/>
            </w:rPr>
          </w:pPr>
          <w:hyperlink w:anchor="_Toc153816461" w:history="1">
            <w:r w:rsidR="008D1940" w:rsidRPr="0023056A">
              <w:rPr>
                <w:rStyle w:val="Hipervnculo"/>
                <w:rFonts w:ascii="Times New Roman" w:hAnsi="Times New Roman" w:cs="Times New Roman"/>
                <w:noProof/>
              </w:rPr>
              <w:t>3.3</w:t>
            </w:r>
            <w:r w:rsidR="008D1940">
              <w:rPr>
                <w:noProof/>
                <w:kern w:val="2"/>
                <w:sz w:val="22"/>
                <w:szCs w:val="22"/>
                <w14:ligatures w14:val="standardContextual"/>
              </w:rPr>
              <w:tab/>
            </w:r>
            <w:r w:rsidR="008D1940" w:rsidRPr="0023056A">
              <w:rPr>
                <w:rStyle w:val="Hipervnculo"/>
                <w:rFonts w:ascii="Times New Roman" w:hAnsi="Times New Roman" w:cs="Times New Roman"/>
                <w:noProof/>
              </w:rPr>
              <w:t>Controlador</w:t>
            </w:r>
            <w:r w:rsidR="008D1940">
              <w:rPr>
                <w:noProof/>
                <w:webHidden/>
              </w:rPr>
              <w:tab/>
            </w:r>
            <w:r w:rsidR="008D1940">
              <w:rPr>
                <w:noProof/>
                <w:webHidden/>
              </w:rPr>
              <w:fldChar w:fldCharType="begin"/>
            </w:r>
            <w:r w:rsidR="008D1940">
              <w:rPr>
                <w:noProof/>
                <w:webHidden/>
              </w:rPr>
              <w:instrText xml:space="preserve"> PAGEREF _Toc153816461 \h </w:instrText>
            </w:r>
            <w:r w:rsidR="008D1940">
              <w:rPr>
                <w:noProof/>
                <w:webHidden/>
              </w:rPr>
            </w:r>
            <w:r w:rsidR="008D1940">
              <w:rPr>
                <w:noProof/>
                <w:webHidden/>
              </w:rPr>
              <w:fldChar w:fldCharType="separate"/>
            </w:r>
            <w:r w:rsidR="00103F13">
              <w:rPr>
                <w:noProof/>
                <w:webHidden/>
              </w:rPr>
              <w:t>6</w:t>
            </w:r>
            <w:r w:rsidR="008D1940">
              <w:rPr>
                <w:noProof/>
                <w:webHidden/>
              </w:rPr>
              <w:fldChar w:fldCharType="end"/>
            </w:r>
          </w:hyperlink>
        </w:p>
        <w:p w14:paraId="16A88DCA" w14:textId="1D6489F5" w:rsidR="008D1940" w:rsidRDefault="0075200A">
          <w:pPr>
            <w:pStyle w:val="TDC3"/>
            <w:tabs>
              <w:tab w:val="left" w:pos="1100"/>
              <w:tab w:val="right" w:leader="dot" w:pos="9736"/>
            </w:tabs>
            <w:rPr>
              <w:noProof/>
              <w:kern w:val="2"/>
              <w:sz w:val="22"/>
              <w:szCs w:val="22"/>
              <w14:ligatures w14:val="standardContextual"/>
            </w:rPr>
          </w:pPr>
          <w:hyperlink w:anchor="_Toc153816462" w:history="1">
            <w:r w:rsidR="008D1940" w:rsidRPr="0023056A">
              <w:rPr>
                <w:rStyle w:val="Hipervnculo"/>
                <w:rFonts w:ascii="Times New Roman" w:hAnsi="Times New Roman" w:cs="Times New Roman"/>
                <w:noProof/>
              </w:rPr>
              <w:t>3.3.1</w:t>
            </w:r>
            <w:r w:rsidR="008D1940">
              <w:rPr>
                <w:noProof/>
                <w:kern w:val="2"/>
                <w:sz w:val="22"/>
                <w:szCs w:val="22"/>
                <w14:ligatures w14:val="standardContextual"/>
              </w:rPr>
              <w:tab/>
            </w:r>
            <w:r w:rsidR="008D1940" w:rsidRPr="0023056A">
              <w:rPr>
                <w:rStyle w:val="Hipervnculo"/>
                <w:rFonts w:ascii="Times New Roman" w:hAnsi="Times New Roman" w:cs="Times New Roman"/>
                <w:noProof/>
              </w:rPr>
              <w:t>Responsabilidad</w:t>
            </w:r>
            <w:r w:rsidR="008D1940">
              <w:rPr>
                <w:noProof/>
                <w:webHidden/>
              </w:rPr>
              <w:tab/>
            </w:r>
            <w:r w:rsidR="008D1940">
              <w:rPr>
                <w:noProof/>
                <w:webHidden/>
              </w:rPr>
              <w:fldChar w:fldCharType="begin"/>
            </w:r>
            <w:r w:rsidR="008D1940">
              <w:rPr>
                <w:noProof/>
                <w:webHidden/>
              </w:rPr>
              <w:instrText xml:space="preserve"> PAGEREF _Toc153816462 \h </w:instrText>
            </w:r>
            <w:r w:rsidR="008D1940">
              <w:rPr>
                <w:noProof/>
                <w:webHidden/>
              </w:rPr>
            </w:r>
            <w:r w:rsidR="008D1940">
              <w:rPr>
                <w:noProof/>
                <w:webHidden/>
              </w:rPr>
              <w:fldChar w:fldCharType="separate"/>
            </w:r>
            <w:r w:rsidR="00103F13">
              <w:rPr>
                <w:noProof/>
                <w:webHidden/>
              </w:rPr>
              <w:t>6</w:t>
            </w:r>
            <w:r w:rsidR="008D1940">
              <w:rPr>
                <w:noProof/>
                <w:webHidden/>
              </w:rPr>
              <w:fldChar w:fldCharType="end"/>
            </w:r>
          </w:hyperlink>
        </w:p>
        <w:p w14:paraId="5B543228" w14:textId="559B7696" w:rsidR="008D1940" w:rsidRDefault="0075200A">
          <w:pPr>
            <w:pStyle w:val="TDC3"/>
            <w:tabs>
              <w:tab w:val="left" w:pos="1100"/>
              <w:tab w:val="right" w:leader="dot" w:pos="9736"/>
            </w:tabs>
            <w:rPr>
              <w:noProof/>
              <w:kern w:val="2"/>
              <w:sz w:val="22"/>
              <w:szCs w:val="22"/>
              <w14:ligatures w14:val="standardContextual"/>
            </w:rPr>
          </w:pPr>
          <w:hyperlink w:anchor="_Toc153816463" w:history="1">
            <w:r w:rsidR="008D1940" w:rsidRPr="0023056A">
              <w:rPr>
                <w:rStyle w:val="Hipervnculo"/>
                <w:rFonts w:ascii="Times New Roman" w:hAnsi="Times New Roman" w:cs="Times New Roman"/>
                <w:noProof/>
              </w:rPr>
              <w:t>3.3.2</w:t>
            </w:r>
            <w:r w:rsidR="008D1940">
              <w:rPr>
                <w:noProof/>
                <w:kern w:val="2"/>
                <w:sz w:val="22"/>
                <w:szCs w:val="22"/>
                <w14:ligatures w14:val="standardContextual"/>
              </w:rPr>
              <w:tab/>
            </w:r>
            <w:r w:rsidR="008D1940" w:rsidRPr="0023056A">
              <w:rPr>
                <w:rStyle w:val="Hipervnculo"/>
                <w:rFonts w:ascii="Times New Roman" w:hAnsi="Times New Roman" w:cs="Times New Roman"/>
                <w:noProof/>
              </w:rPr>
              <w:t>Características</w:t>
            </w:r>
            <w:r w:rsidR="008D1940">
              <w:rPr>
                <w:noProof/>
                <w:webHidden/>
              </w:rPr>
              <w:tab/>
            </w:r>
            <w:r w:rsidR="008D1940">
              <w:rPr>
                <w:noProof/>
                <w:webHidden/>
              </w:rPr>
              <w:fldChar w:fldCharType="begin"/>
            </w:r>
            <w:r w:rsidR="008D1940">
              <w:rPr>
                <w:noProof/>
                <w:webHidden/>
              </w:rPr>
              <w:instrText xml:space="preserve"> PAGEREF _Toc153816463 \h </w:instrText>
            </w:r>
            <w:r w:rsidR="008D1940">
              <w:rPr>
                <w:noProof/>
                <w:webHidden/>
              </w:rPr>
            </w:r>
            <w:r w:rsidR="008D1940">
              <w:rPr>
                <w:noProof/>
                <w:webHidden/>
              </w:rPr>
              <w:fldChar w:fldCharType="separate"/>
            </w:r>
            <w:r w:rsidR="00103F13">
              <w:rPr>
                <w:noProof/>
                <w:webHidden/>
              </w:rPr>
              <w:t>6</w:t>
            </w:r>
            <w:r w:rsidR="008D1940">
              <w:rPr>
                <w:noProof/>
                <w:webHidden/>
              </w:rPr>
              <w:fldChar w:fldCharType="end"/>
            </w:r>
          </w:hyperlink>
        </w:p>
        <w:p w14:paraId="48151614" w14:textId="40746BEF" w:rsidR="008D1940" w:rsidRDefault="0075200A">
          <w:pPr>
            <w:pStyle w:val="TDC2"/>
            <w:tabs>
              <w:tab w:val="left" w:pos="880"/>
              <w:tab w:val="right" w:leader="dot" w:pos="9736"/>
            </w:tabs>
            <w:rPr>
              <w:noProof/>
              <w:kern w:val="2"/>
              <w:sz w:val="22"/>
              <w:szCs w:val="22"/>
              <w14:ligatures w14:val="standardContextual"/>
            </w:rPr>
          </w:pPr>
          <w:hyperlink w:anchor="_Toc153816464" w:history="1">
            <w:r w:rsidR="008D1940" w:rsidRPr="0023056A">
              <w:rPr>
                <w:rStyle w:val="Hipervnculo"/>
                <w:rFonts w:ascii="Times New Roman" w:hAnsi="Times New Roman" w:cs="Times New Roman"/>
                <w:noProof/>
              </w:rPr>
              <w:t>3.4</w:t>
            </w:r>
            <w:r w:rsidR="008D1940">
              <w:rPr>
                <w:noProof/>
                <w:kern w:val="2"/>
                <w:sz w:val="22"/>
                <w:szCs w:val="22"/>
                <w14:ligatures w14:val="standardContextual"/>
              </w:rPr>
              <w:tab/>
            </w:r>
            <w:r w:rsidR="008D1940" w:rsidRPr="0023056A">
              <w:rPr>
                <w:rStyle w:val="Hipervnculo"/>
                <w:rFonts w:ascii="Times New Roman" w:hAnsi="Times New Roman" w:cs="Times New Roman"/>
                <w:noProof/>
              </w:rPr>
              <w:t>Flujo de Trabajo en el Patrón MVC</w:t>
            </w:r>
            <w:r w:rsidR="008D1940">
              <w:rPr>
                <w:noProof/>
                <w:webHidden/>
              </w:rPr>
              <w:tab/>
            </w:r>
            <w:r w:rsidR="008D1940">
              <w:rPr>
                <w:noProof/>
                <w:webHidden/>
              </w:rPr>
              <w:fldChar w:fldCharType="begin"/>
            </w:r>
            <w:r w:rsidR="008D1940">
              <w:rPr>
                <w:noProof/>
                <w:webHidden/>
              </w:rPr>
              <w:instrText xml:space="preserve"> PAGEREF _Toc153816464 \h </w:instrText>
            </w:r>
            <w:r w:rsidR="008D1940">
              <w:rPr>
                <w:noProof/>
                <w:webHidden/>
              </w:rPr>
            </w:r>
            <w:r w:rsidR="008D1940">
              <w:rPr>
                <w:noProof/>
                <w:webHidden/>
              </w:rPr>
              <w:fldChar w:fldCharType="separate"/>
            </w:r>
            <w:r w:rsidR="00103F13">
              <w:rPr>
                <w:noProof/>
                <w:webHidden/>
              </w:rPr>
              <w:t>6</w:t>
            </w:r>
            <w:r w:rsidR="008D1940">
              <w:rPr>
                <w:noProof/>
                <w:webHidden/>
              </w:rPr>
              <w:fldChar w:fldCharType="end"/>
            </w:r>
          </w:hyperlink>
        </w:p>
        <w:p w14:paraId="6BFCC62B" w14:textId="180CB538" w:rsidR="008D1940" w:rsidRDefault="0075200A">
          <w:pPr>
            <w:pStyle w:val="TDC2"/>
            <w:tabs>
              <w:tab w:val="left" w:pos="880"/>
              <w:tab w:val="right" w:leader="dot" w:pos="9736"/>
            </w:tabs>
            <w:rPr>
              <w:noProof/>
              <w:kern w:val="2"/>
              <w:sz w:val="22"/>
              <w:szCs w:val="22"/>
              <w14:ligatures w14:val="standardContextual"/>
            </w:rPr>
          </w:pPr>
          <w:hyperlink w:anchor="_Toc153816465" w:history="1">
            <w:r w:rsidR="008D1940" w:rsidRPr="0023056A">
              <w:rPr>
                <w:rStyle w:val="Hipervnculo"/>
                <w:rFonts w:ascii="Times New Roman" w:hAnsi="Times New Roman" w:cs="Times New Roman"/>
                <w:noProof/>
              </w:rPr>
              <w:t>3.5</w:t>
            </w:r>
            <w:r w:rsidR="008D1940">
              <w:rPr>
                <w:noProof/>
                <w:kern w:val="2"/>
                <w:sz w:val="22"/>
                <w:szCs w:val="22"/>
                <w14:ligatures w14:val="standardContextual"/>
              </w:rPr>
              <w:tab/>
            </w:r>
            <w:r w:rsidR="008D1940" w:rsidRPr="0023056A">
              <w:rPr>
                <w:rStyle w:val="Hipervnculo"/>
                <w:rFonts w:ascii="Times New Roman" w:hAnsi="Times New Roman" w:cs="Times New Roman"/>
                <w:noProof/>
              </w:rPr>
              <w:t>Backend</w:t>
            </w:r>
            <w:r w:rsidR="008D1940">
              <w:rPr>
                <w:noProof/>
                <w:webHidden/>
              </w:rPr>
              <w:tab/>
            </w:r>
            <w:r w:rsidR="008D1940">
              <w:rPr>
                <w:noProof/>
                <w:webHidden/>
              </w:rPr>
              <w:fldChar w:fldCharType="begin"/>
            </w:r>
            <w:r w:rsidR="008D1940">
              <w:rPr>
                <w:noProof/>
                <w:webHidden/>
              </w:rPr>
              <w:instrText xml:space="preserve"> PAGEREF _Toc153816465 \h </w:instrText>
            </w:r>
            <w:r w:rsidR="008D1940">
              <w:rPr>
                <w:noProof/>
                <w:webHidden/>
              </w:rPr>
            </w:r>
            <w:r w:rsidR="008D1940">
              <w:rPr>
                <w:noProof/>
                <w:webHidden/>
              </w:rPr>
              <w:fldChar w:fldCharType="separate"/>
            </w:r>
            <w:r w:rsidR="00103F13">
              <w:rPr>
                <w:noProof/>
                <w:webHidden/>
              </w:rPr>
              <w:t>7</w:t>
            </w:r>
            <w:r w:rsidR="008D1940">
              <w:rPr>
                <w:noProof/>
                <w:webHidden/>
              </w:rPr>
              <w:fldChar w:fldCharType="end"/>
            </w:r>
          </w:hyperlink>
        </w:p>
        <w:p w14:paraId="5B4B55B5" w14:textId="61A4246B" w:rsidR="008D1940" w:rsidRDefault="0075200A">
          <w:pPr>
            <w:pStyle w:val="TDC2"/>
            <w:tabs>
              <w:tab w:val="left" w:pos="880"/>
              <w:tab w:val="right" w:leader="dot" w:pos="9736"/>
            </w:tabs>
            <w:rPr>
              <w:noProof/>
              <w:kern w:val="2"/>
              <w:sz w:val="22"/>
              <w:szCs w:val="22"/>
              <w14:ligatures w14:val="standardContextual"/>
            </w:rPr>
          </w:pPr>
          <w:hyperlink w:anchor="_Toc153816466" w:history="1">
            <w:r w:rsidR="008D1940" w:rsidRPr="0023056A">
              <w:rPr>
                <w:rStyle w:val="Hipervnculo"/>
                <w:rFonts w:ascii="Times New Roman" w:hAnsi="Times New Roman" w:cs="Times New Roman"/>
                <w:noProof/>
              </w:rPr>
              <w:t>3.6</w:t>
            </w:r>
            <w:r w:rsidR="008D1940">
              <w:rPr>
                <w:noProof/>
                <w:kern w:val="2"/>
                <w:sz w:val="22"/>
                <w:szCs w:val="22"/>
                <w14:ligatures w14:val="standardContextual"/>
              </w:rPr>
              <w:tab/>
            </w:r>
            <w:r w:rsidR="008D1940" w:rsidRPr="0023056A">
              <w:rPr>
                <w:rStyle w:val="Hipervnculo"/>
                <w:rFonts w:ascii="Times New Roman" w:hAnsi="Times New Roman" w:cs="Times New Roman"/>
                <w:noProof/>
              </w:rPr>
              <w:t>Frontend</w:t>
            </w:r>
            <w:r w:rsidR="008D1940">
              <w:rPr>
                <w:noProof/>
                <w:webHidden/>
              </w:rPr>
              <w:tab/>
            </w:r>
            <w:r w:rsidR="008D1940">
              <w:rPr>
                <w:noProof/>
                <w:webHidden/>
              </w:rPr>
              <w:fldChar w:fldCharType="begin"/>
            </w:r>
            <w:r w:rsidR="008D1940">
              <w:rPr>
                <w:noProof/>
                <w:webHidden/>
              </w:rPr>
              <w:instrText xml:space="preserve"> PAGEREF _Toc153816466 \h </w:instrText>
            </w:r>
            <w:r w:rsidR="008D1940">
              <w:rPr>
                <w:noProof/>
                <w:webHidden/>
              </w:rPr>
            </w:r>
            <w:r w:rsidR="008D1940">
              <w:rPr>
                <w:noProof/>
                <w:webHidden/>
              </w:rPr>
              <w:fldChar w:fldCharType="separate"/>
            </w:r>
            <w:r w:rsidR="00103F13">
              <w:rPr>
                <w:noProof/>
                <w:webHidden/>
              </w:rPr>
              <w:t>7</w:t>
            </w:r>
            <w:r w:rsidR="008D1940">
              <w:rPr>
                <w:noProof/>
                <w:webHidden/>
              </w:rPr>
              <w:fldChar w:fldCharType="end"/>
            </w:r>
          </w:hyperlink>
        </w:p>
        <w:p w14:paraId="7423E4C8" w14:textId="72D193D9" w:rsidR="008D1940" w:rsidRDefault="0075200A">
          <w:pPr>
            <w:pStyle w:val="TDC2"/>
            <w:tabs>
              <w:tab w:val="left" w:pos="880"/>
              <w:tab w:val="right" w:leader="dot" w:pos="9736"/>
            </w:tabs>
            <w:rPr>
              <w:noProof/>
              <w:kern w:val="2"/>
              <w:sz w:val="22"/>
              <w:szCs w:val="22"/>
              <w14:ligatures w14:val="standardContextual"/>
            </w:rPr>
          </w:pPr>
          <w:hyperlink w:anchor="_Toc153816467" w:history="1">
            <w:r w:rsidR="008D1940" w:rsidRPr="0023056A">
              <w:rPr>
                <w:rStyle w:val="Hipervnculo"/>
                <w:rFonts w:ascii="Times New Roman" w:hAnsi="Times New Roman" w:cs="Times New Roman"/>
                <w:noProof/>
              </w:rPr>
              <w:t>3.7</w:t>
            </w:r>
            <w:r w:rsidR="008D1940">
              <w:rPr>
                <w:noProof/>
                <w:kern w:val="2"/>
                <w:sz w:val="22"/>
                <w:szCs w:val="22"/>
                <w14:ligatures w14:val="standardContextual"/>
              </w:rPr>
              <w:tab/>
            </w:r>
            <w:r w:rsidR="008D1940" w:rsidRPr="0023056A">
              <w:rPr>
                <w:rStyle w:val="Hipervnculo"/>
                <w:rFonts w:ascii="Times New Roman" w:hAnsi="Times New Roman" w:cs="Times New Roman"/>
                <w:noProof/>
              </w:rPr>
              <w:t>Base De Datos</w:t>
            </w:r>
            <w:r w:rsidR="008D1940">
              <w:rPr>
                <w:noProof/>
                <w:webHidden/>
              </w:rPr>
              <w:tab/>
            </w:r>
            <w:r w:rsidR="008D1940">
              <w:rPr>
                <w:noProof/>
                <w:webHidden/>
              </w:rPr>
              <w:fldChar w:fldCharType="begin"/>
            </w:r>
            <w:r w:rsidR="008D1940">
              <w:rPr>
                <w:noProof/>
                <w:webHidden/>
              </w:rPr>
              <w:instrText xml:space="preserve"> PAGEREF _Toc153816467 \h </w:instrText>
            </w:r>
            <w:r w:rsidR="008D1940">
              <w:rPr>
                <w:noProof/>
                <w:webHidden/>
              </w:rPr>
            </w:r>
            <w:r w:rsidR="008D1940">
              <w:rPr>
                <w:noProof/>
                <w:webHidden/>
              </w:rPr>
              <w:fldChar w:fldCharType="separate"/>
            </w:r>
            <w:r w:rsidR="00103F13">
              <w:rPr>
                <w:noProof/>
                <w:webHidden/>
              </w:rPr>
              <w:t>8</w:t>
            </w:r>
            <w:r w:rsidR="008D1940">
              <w:rPr>
                <w:noProof/>
                <w:webHidden/>
              </w:rPr>
              <w:fldChar w:fldCharType="end"/>
            </w:r>
          </w:hyperlink>
        </w:p>
        <w:p w14:paraId="200CB94E" w14:textId="45D6D024" w:rsidR="008D1940" w:rsidRDefault="0075200A">
          <w:pPr>
            <w:pStyle w:val="TDC2"/>
            <w:tabs>
              <w:tab w:val="left" w:pos="880"/>
              <w:tab w:val="right" w:leader="dot" w:pos="9736"/>
            </w:tabs>
            <w:rPr>
              <w:noProof/>
              <w:kern w:val="2"/>
              <w:sz w:val="22"/>
              <w:szCs w:val="22"/>
              <w14:ligatures w14:val="standardContextual"/>
            </w:rPr>
          </w:pPr>
          <w:hyperlink w:anchor="_Toc153816468" w:history="1">
            <w:r w:rsidR="008D1940" w:rsidRPr="0023056A">
              <w:rPr>
                <w:rStyle w:val="Hipervnculo"/>
                <w:rFonts w:ascii="Times New Roman" w:hAnsi="Times New Roman" w:cs="Times New Roman"/>
                <w:noProof/>
              </w:rPr>
              <w:t>3.8</w:t>
            </w:r>
            <w:r w:rsidR="008D1940">
              <w:rPr>
                <w:noProof/>
                <w:kern w:val="2"/>
                <w:sz w:val="22"/>
                <w:szCs w:val="22"/>
                <w14:ligatures w14:val="standardContextual"/>
              </w:rPr>
              <w:tab/>
            </w:r>
            <w:r w:rsidR="008D1940" w:rsidRPr="0023056A">
              <w:rPr>
                <w:rStyle w:val="Hipervnculo"/>
                <w:rFonts w:ascii="Times New Roman" w:hAnsi="Times New Roman" w:cs="Times New Roman"/>
                <w:noProof/>
              </w:rPr>
              <w:t>Almacenamiento</w:t>
            </w:r>
            <w:r w:rsidR="008D1940">
              <w:rPr>
                <w:noProof/>
                <w:webHidden/>
              </w:rPr>
              <w:tab/>
            </w:r>
            <w:r w:rsidR="008D1940">
              <w:rPr>
                <w:noProof/>
                <w:webHidden/>
              </w:rPr>
              <w:fldChar w:fldCharType="begin"/>
            </w:r>
            <w:r w:rsidR="008D1940">
              <w:rPr>
                <w:noProof/>
                <w:webHidden/>
              </w:rPr>
              <w:instrText xml:space="preserve"> PAGEREF _Toc153816468 \h </w:instrText>
            </w:r>
            <w:r w:rsidR="008D1940">
              <w:rPr>
                <w:noProof/>
                <w:webHidden/>
              </w:rPr>
            </w:r>
            <w:r w:rsidR="008D1940">
              <w:rPr>
                <w:noProof/>
                <w:webHidden/>
              </w:rPr>
              <w:fldChar w:fldCharType="separate"/>
            </w:r>
            <w:r w:rsidR="00103F13">
              <w:rPr>
                <w:noProof/>
                <w:webHidden/>
              </w:rPr>
              <w:t>9</w:t>
            </w:r>
            <w:r w:rsidR="008D1940">
              <w:rPr>
                <w:noProof/>
                <w:webHidden/>
              </w:rPr>
              <w:fldChar w:fldCharType="end"/>
            </w:r>
          </w:hyperlink>
        </w:p>
        <w:p w14:paraId="232DA780" w14:textId="4526890F" w:rsidR="008D1940" w:rsidRDefault="0075200A">
          <w:pPr>
            <w:pStyle w:val="TDC1"/>
            <w:tabs>
              <w:tab w:val="left" w:pos="420"/>
              <w:tab w:val="right" w:leader="dot" w:pos="9736"/>
            </w:tabs>
            <w:rPr>
              <w:noProof/>
              <w:kern w:val="2"/>
              <w:sz w:val="22"/>
              <w:szCs w:val="22"/>
              <w14:ligatures w14:val="standardContextual"/>
            </w:rPr>
          </w:pPr>
          <w:hyperlink w:anchor="_Toc153816469" w:history="1">
            <w:r w:rsidR="008D1940" w:rsidRPr="0023056A">
              <w:rPr>
                <w:rStyle w:val="Hipervnculo"/>
                <w:rFonts w:ascii="Times New Roman" w:eastAsia="Times New Roman" w:hAnsi="Times New Roman" w:cs="Times New Roman"/>
                <w:noProof/>
              </w:rPr>
              <w:t>4</w:t>
            </w:r>
            <w:r w:rsidR="008D1940">
              <w:rPr>
                <w:noProof/>
                <w:kern w:val="2"/>
                <w:sz w:val="22"/>
                <w:szCs w:val="22"/>
                <w14:ligatures w14:val="standardContextual"/>
              </w:rPr>
              <w:tab/>
            </w:r>
            <w:r w:rsidR="008D1940" w:rsidRPr="0023056A">
              <w:rPr>
                <w:rStyle w:val="Hipervnculo"/>
                <w:rFonts w:ascii="Times New Roman" w:eastAsia="Times New Roman" w:hAnsi="Times New Roman" w:cs="Times New Roman"/>
                <w:noProof/>
              </w:rPr>
              <w:t>APLICACIÓN</w:t>
            </w:r>
            <w:r w:rsidR="008D1940">
              <w:rPr>
                <w:noProof/>
                <w:webHidden/>
              </w:rPr>
              <w:tab/>
            </w:r>
            <w:r w:rsidR="008D1940">
              <w:rPr>
                <w:noProof/>
                <w:webHidden/>
              </w:rPr>
              <w:fldChar w:fldCharType="begin"/>
            </w:r>
            <w:r w:rsidR="008D1940">
              <w:rPr>
                <w:noProof/>
                <w:webHidden/>
              </w:rPr>
              <w:instrText xml:space="preserve"> PAGEREF _Toc153816469 \h </w:instrText>
            </w:r>
            <w:r w:rsidR="008D1940">
              <w:rPr>
                <w:noProof/>
                <w:webHidden/>
              </w:rPr>
            </w:r>
            <w:r w:rsidR="008D1940">
              <w:rPr>
                <w:noProof/>
                <w:webHidden/>
              </w:rPr>
              <w:fldChar w:fldCharType="separate"/>
            </w:r>
            <w:r w:rsidR="00103F13">
              <w:rPr>
                <w:noProof/>
                <w:webHidden/>
              </w:rPr>
              <w:t>9</w:t>
            </w:r>
            <w:r w:rsidR="008D1940">
              <w:rPr>
                <w:noProof/>
                <w:webHidden/>
              </w:rPr>
              <w:fldChar w:fldCharType="end"/>
            </w:r>
          </w:hyperlink>
        </w:p>
        <w:p w14:paraId="297F9BE3" w14:textId="211E20AA" w:rsidR="008D1940" w:rsidRDefault="0075200A">
          <w:pPr>
            <w:pStyle w:val="TDC2"/>
            <w:tabs>
              <w:tab w:val="left" w:pos="880"/>
              <w:tab w:val="right" w:leader="dot" w:pos="9736"/>
            </w:tabs>
            <w:rPr>
              <w:noProof/>
              <w:kern w:val="2"/>
              <w:sz w:val="22"/>
              <w:szCs w:val="22"/>
              <w14:ligatures w14:val="standardContextual"/>
            </w:rPr>
          </w:pPr>
          <w:hyperlink w:anchor="_Toc153816470" w:history="1">
            <w:r w:rsidR="008D1940" w:rsidRPr="0023056A">
              <w:rPr>
                <w:rStyle w:val="Hipervnculo"/>
                <w:rFonts w:ascii="Times New Roman" w:hAnsi="Times New Roman" w:cs="Times New Roman"/>
                <w:noProof/>
              </w:rPr>
              <w:t>4.1</w:t>
            </w:r>
            <w:r w:rsidR="008D1940">
              <w:rPr>
                <w:noProof/>
                <w:kern w:val="2"/>
                <w:sz w:val="22"/>
                <w:szCs w:val="22"/>
                <w14:ligatures w14:val="standardContextual"/>
              </w:rPr>
              <w:tab/>
            </w:r>
            <w:r w:rsidR="008D1940" w:rsidRPr="0023056A">
              <w:rPr>
                <w:rStyle w:val="Hipervnculo"/>
                <w:rFonts w:ascii="Times New Roman" w:hAnsi="Times New Roman" w:cs="Times New Roman"/>
                <w:noProof/>
              </w:rPr>
              <w:t>Frontend</w:t>
            </w:r>
            <w:r w:rsidR="008D1940">
              <w:rPr>
                <w:noProof/>
                <w:webHidden/>
              </w:rPr>
              <w:tab/>
            </w:r>
            <w:r w:rsidR="008D1940">
              <w:rPr>
                <w:noProof/>
                <w:webHidden/>
              </w:rPr>
              <w:fldChar w:fldCharType="begin"/>
            </w:r>
            <w:r w:rsidR="008D1940">
              <w:rPr>
                <w:noProof/>
                <w:webHidden/>
              </w:rPr>
              <w:instrText xml:space="preserve"> PAGEREF _Toc153816470 \h </w:instrText>
            </w:r>
            <w:r w:rsidR="008D1940">
              <w:rPr>
                <w:noProof/>
                <w:webHidden/>
              </w:rPr>
            </w:r>
            <w:r w:rsidR="008D1940">
              <w:rPr>
                <w:noProof/>
                <w:webHidden/>
              </w:rPr>
              <w:fldChar w:fldCharType="separate"/>
            </w:r>
            <w:r w:rsidR="00103F13">
              <w:rPr>
                <w:noProof/>
                <w:webHidden/>
              </w:rPr>
              <w:t>9</w:t>
            </w:r>
            <w:r w:rsidR="008D1940">
              <w:rPr>
                <w:noProof/>
                <w:webHidden/>
              </w:rPr>
              <w:fldChar w:fldCharType="end"/>
            </w:r>
          </w:hyperlink>
        </w:p>
        <w:p w14:paraId="1F8C2AC2" w14:textId="41174666" w:rsidR="008D1940" w:rsidRDefault="0075200A">
          <w:pPr>
            <w:pStyle w:val="TDC3"/>
            <w:tabs>
              <w:tab w:val="left" w:pos="1100"/>
              <w:tab w:val="right" w:leader="dot" w:pos="9736"/>
            </w:tabs>
            <w:rPr>
              <w:noProof/>
              <w:kern w:val="2"/>
              <w:sz w:val="22"/>
              <w:szCs w:val="22"/>
              <w14:ligatures w14:val="standardContextual"/>
            </w:rPr>
          </w:pPr>
          <w:hyperlink w:anchor="_Toc153816471" w:history="1">
            <w:r w:rsidR="008D1940" w:rsidRPr="0023056A">
              <w:rPr>
                <w:rStyle w:val="Hipervnculo"/>
                <w:rFonts w:ascii="Times New Roman" w:hAnsi="Times New Roman" w:cs="Times New Roman"/>
                <w:noProof/>
              </w:rPr>
              <w:t>4.1.1</w:t>
            </w:r>
            <w:r w:rsidR="008D1940">
              <w:rPr>
                <w:noProof/>
                <w:kern w:val="2"/>
                <w:sz w:val="22"/>
                <w:szCs w:val="22"/>
                <w14:ligatures w14:val="standardContextual"/>
              </w:rPr>
              <w:tab/>
            </w:r>
            <w:r w:rsidR="008D1940" w:rsidRPr="0023056A">
              <w:rPr>
                <w:rStyle w:val="Hipervnculo"/>
                <w:rFonts w:ascii="Times New Roman" w:hAnsi="Times New Roman" w:cs="Times New Roman"/>
                <w:noProof/>
              </w:rPr>
              <w:t>Inicio de Sesión</w:t>
            </w:r>
            <w:r w:rsidR="008D1940">
              <w:rPr>
                <w:noProof/>
                <w:webHidden/>
              </w:rPr>
              <w:tab/>
            </w:r>
            <w:r w:rsidR="008D1940">
              <w:rPr>
                <w:noProof/>
                <w:webHidden/>
              </w:rPr>
              <w:fldChar w:fldCharType="begin"/>
            </w:r>
            <w:r w:rsidR="008D1940">
              <w:rPr>
                <w:noProof/>
                <w:webHidden/>
              </w:rPr>
              <w:instrText xml:space="preserve"> PAGEREF _Toc153816471 \h </w:instrText>
            </w:r>
            <w:r w:rsidR="008D1940">
              <w:rPr>
                <w:noProof/>
                <w:webHidden/>
              </w:rPr>
            </w:r>
            <w:r w:rsidR="008D1940">
              <w:rPr>
                <w:noProof/>
                <w:webHidden/>
              </w:rPr>
              <w:fldChar w:fldCharType="separate"/>
            </w:r>
            <w:r w:rsidR="00103F13">
              <w:rPr>
                <w:noProof/>
                <w:webHidden/>
              </w:rPr>
              <w:t>9</w:t>
            </w:r>
            <w:r w:rsidR="008D1940">
              <w:rPr>
                <w:noProof/>
                <w:webHidden/>
              </w:rPr>
              <w:fldChar w:fldCharType="end"/>
            </w:r>
          </w:hyperlink>
        </w:p>
        <w:p w14:paraId="5F511F67" w14:textId="26F42105" w:rsidR="008D1940" w:rsidRDefault="0075200A">
          <w:pPr>
            <w:pStyle w:val="TDC3"/>
            <w:tabs>
              <w:tab w:val="left" w:pos="1100"/>
              <w:tab w:val="right" w:leader="dot" w:pos="9736"/>
            </w:tabs>
            <w:rPr>
              <w:noProof/>
              <w:kern w:val="2"/>
              <w:sz w:val="22"/>
              <w:szCs w:val="22"/>
              <w14:ligatures w14:val="standardContextual"/>
            </w:rPr>
          </w:pPr>
          <w:hyperlink w:anchor="_Toc153816472" w:history="1">
            <w:r w:rsidR="008D1940" w:rsidRPr="0023056A">
              <w:rPr>
                <w:rStyle w:val="Hipervnculo"/>
                <w:rFonts w:ascii="Times New Roman" w:hAnsi="Times New Roman" w:cs="Times New Roman"/>
                <w:noProof/>
              </w:rPr>
              <w:t>4.1.2</w:t>
            </w:r>
            <w:r w:rsidR="008D1940">
              <w:rPr>
                <w:noProof/>
                <w:kern w:val="2"/>
                <w:sz w:val="22"/>
                <w:szCs w:val="22"/>
                <w14:ligatures w14:val="standardContextual"/>
              </w:rPr>
              <w:tab/>
            </w:r>
            <w:r w:rsidR="008D1940" w:rsidRPr="0023056A">
              <w:rPr>
                <w:rStyle w:val="Hipervnculo"/>
                <w:rFonts w:ascii="Times New Roman" w:hAnsi="Times New Roman" w:cs="Times New Roman"/>
                <w:noProof/>
              </w:rPr>
              <w:t>Home</w:t>
            </w:r>
            <w:r w:rsidR="008D1940">
              <w:rPr>
                <w:noProof/>
                <w:webHidden/>
              </w:rPr>
              <w:tab/>
            </w:r>
            <w:r w:rsidR="008D1940">
              <w:rPr>
                <w:noProof/>
                <w:webHidden/>
              </w:rPr>
              <w:fldChar w:fldCharType="begin"/>
            </w:r>
            <w:r w:rsidR="008D1940">
              <w:rPr>
                <w:noProof/>
                <w:webHidden/>
              </w:rPr>
              <w:instrText xml:space="preserve"> PAGEREF _Toc153816472 \h </w:instrText>
            </w:r>
            <w:r w:rsidR="008D1940">
              <w:rPr>
                <w:noProof/>
                <w:webHidden/>
              </w:rPr>
            </w:r>
            <w:r w:rsidR="008D1940">
              <w:rPr>
                <w:noProof/>
                <w:webHidden/>
              </w:rPr>
              <w:fldChar w:fldCharType="separate"/>
            </w:r>
            <w:r w:rsidR="00103F13">
              <w:rPr>
                <w:noProof/>
                <w:webHidden/>
              </w:rPr>
              <w:t>10</w:t>
            </w:r>
            <w:r w:rsidR="008D1940">
              <w:rPr>
                <w:noProof/>
                <w:webHidden/>
              </w:rPr>
              <w:fldChar w:fldCharType="end"/>
            </w:r>
          </w:hyperlink>
        </w:p>
        <w:p w14:paraId="462EA4D5" w14:textId="6009340E" w:rsidR="008D1940" w:rsidRDefault="0075200A">
          <w:pPr>
            <w:pStyle w:val="TDC2"/>
            <w:tabs>
              <w:tab w:val="left" w:pos="880"/>
              <w:tab w:val="right" w:leader="dot" w:pos="9736"/>
            </w:tabs>
            <w:rPr>
              <w:noProof/>
              <w:kern w:val="2"/>
              <w:sz w:val="22"/>
              <w:szCs w:val="22"/>
              <w14:ligatures w14:val="standardContextual"/>
            </w:rPr>
          </w:pPr>
          <w:hyperlink w:anchor="_Toc153816473" w:history="1">
            <w:r w:rsidR="008D1940" w:rsidRPr="0023056A">
              <w:rPr>
                <w:rStyle w:val="Hipervnculo"/>
                <w:rFonts w:ascii="Times New Roman" w:hAnsi="Times New Roman" w:cs="Times New Roman"/>
                <w:noProof/>
              </w:rPr>
              <w:t>4.2</w:t>
            </w:r>
            <w:r w:rsidR="008D1940">
              <w:rPr>
                <w:noProof/>
                <w:kern w:val="2"/>
                <w:sz w:val="22"/>
                <w:szCs w:val="22"/>
                <w14:ligatures w14:val="standardContextual"/>
              </w:rPr>
              <w:tab/>
            </w:r>
            <w:r w:rsidR="008D1940" w:rsidRPr="0023056A">
              <w:rPr>
                <w:rStyle w:val="Hipervnculo"/>
                <w:rFonts w:ascii="Times New Roman" w:hAnsi="Times New Roman" w:cs="Times New Roman"/>
                <w:noProof/>
              </w:rPr>
              <w:t>Backend</w:t>
            </w:r>
            <w:r w:rsidR="008D1940">
              <w:rPr>
                <w:noProof/>
                <w:webHidden/>
              </w:rPr>
              <w:tab/>
            </w:r>
            <w:r w:rsidR="008D1940">
              <w:rPr>
                <w:noProof/>
                <w:webHidden/>
              </w:rPr>
              <w:fldChar w:fldCharType="begin"/>
            </w:r>
            <w:r w:rsidR="008D1940">
              <w:rPr>
                <w:noProof/>
                <w:webHidden/>
              </w:rPr>
              <w:instrText xml:space="preserve"> PAGEREF _Toc153816473 \h </w:instrText>
            </w:r>
            <w:r w:rsidR="008D1940">
              <w:rPr>
                <w:noProof/>
                <w:webHidden/>
              </w:rPr>
            </w:r>
            <w:r w:rsidR="008D1940">
              <w:rPr>
                <w:noProof/>
                <w:webHidden/>
              </w:rPr>
              <w:fldChar w:fldCharType="separate"/>
            </w:r>
            <w:r w:rsidR="00103F13">
              <w:rPr>
                <w:noProof/>
                <w:webHidden/>
              </w:rPr>
              <w:t>13</w:t>
            </w:r>
            <w:r w:rsidR="008D1940">
              <w:rPr>
                <w:noProof/>
                <w:webHidden/>
              </w:rPr>
              <w:fldChar w:fldCharType="end"/>
            </w:r>
          </w:hyperlink>
        </w:p>
        <w:p w14:paraId="0676673C" w14:textId="25FA15D7" w:rsidR="008D1940" w:rsidRDefault="0075200A">
          <w:pPr>
            <w:pStyle w:val="TDC3"/>
            <w:tabs>
              <w:tab w:val="left" w:pos="1100"/>
              <w:tab w:val="right" w:leader="dot" w:pos="9736"/>
            </w:tabs>
            <w:rPr>
              <w:noProof/>
              <w:kern w:val="2"/>
              <w:sz w:val="22"/>
              <w:szCs w:val="22"/>
              <w14:ligatures w14:val="standardContextual"/>
            </w:rPr>
          </w:pPr>
          <w:hyperlink w:anchor="_Toc153816474" w:history="1">
            <w:r w:rsidR="008D1940" w:rsidRPr="0023056A">
              <w:rPr>
                <w:rStyle w:val="Hipervnculo"/>
                <w:rFonts w:ascii="Times New Roman" w:hAnsi="Times New Roman" w:cs="Times New Roman"/>
                <w:noProof/>
              </w:rPr>
              <w:t>4.2.1</w:t>
            </w:r>
            <w:r w:rsidR="008D1940">
              <w:rPr>
                <w:noProof/>
                <w:kern w:val="2"/>
                <w:sz w:val="22"/>
                <w:szCs w:val="22"/>
                <w14:ligatures w14:val="standardContextual"/>
              </w:rPr>
              <w:tab/>
            </w:r>
            <w:r w:rsidR="008D1940" w:rsidRPr="0023056A">
              <w:rPr>
                <w:rStyle w:val="Hipervnculo"/>
                <w:rFonts w:ascii="Times New Roman" w:hAnsi="Times New Roman" w:cs="Times New Roman"/>
                <w:noProof/>
              </w:rPr>
              <w:t>/inicioSesion</w:t>
            </w:r>
            <w:r w:rsidR="008D1940">
              <w:rPr>
                <w:noProof/>
                <w:webHidden/>
              </w:rPr>
              <w:tab/>
            </w:r>
            <w:r w:rsidR="008D1940">
              <w:rPr>
                <w:noProof/>
                <w:webHidden/>
              </w:rPr>
              <w:fldChar w:fldCharType="begin"/>
            </w:r>
            <w:r w:rsidR="008D1940">
              <w:rPr>
                <w:noProof/>
                <w:webHidden/>
              </w:rPr>
              <w:instrText xml:space="preserve"> PAGEREF _Toc153816474 \h </w:instrText>
            </w:r>
            <w:r w:rsidR="008D1940">
              <w:rPr>
                <w:noProof/>
                <w:webHidden/>
              </w:rPr>
            </w:r>
            <w:r w:rsidR="008D1940">
              <w:rPr>
                <w:noProof/>
                <w:webHidden/>
              </w:rPr>
              <w:fldChar w:fldCharType="separate"/>
            </w:r>
            <w:r w:rsidR="00103F13">
              <w:rPr>
                <w:noProof/>
                <w:webHidden/>
              </w:rPr>
              <w:t>13</w:t>
            </w:r>
            <w:r w:rsidR="008D1940">
              <w:rPr>
                <w:noProof/>
                <w:webHidden/>
              </w:rPr>
              <w:fldChar w:fldCharType="end"/>
            </w:r>
          </w:hyperlink>
        </w:p>
        <w:p w14:paraId="076312D6" w14:textId="474292FC" w:rsidR="008D1940" w:rsidRDefault="0075200A">
          <w:pPr>
            <w:pStyle w:val="TDC3"/>
            <w:tabs>
              <w:tab w:val="left" w:pos="1100"/>
              <w:tab w:val="right" w:leader="dot" w:pos="9736"/>
            </w:tabs>
            <w:rPr>
              <w:noProof/>
              <w:kern w:val="2"/>
              <w:sz w:val="22"/>
              <w:szCs w:val="22"/>
              <w14:ligatures w14:val="standardContextual"/>
            </w:rPr>
          </w:pPr>
          <w:hyperlink w:anchor="_Toc153816475" w:history="1">
            <w:r w:rsidR="008D1940" w:rsidRPr="0023056A">
              <w:rPr>
                <w:rStyle w:val="Hipervnculo"/>
                <w:rFonts w:ascii="Times New Roman" w:hAnsi="Times New Roman" w:cs="Times New Roman"/>
                <w:noProof/>
              </w:rPr>
              <w:t>4.2.2</w:t>
            </w:r>
            <w:r w:rsidR="008D1940">
              <w:rPr>
                <w:noProof/>
                <w:kern w:val="2"/>
                <w:sz w:val="22"/>
                <w:szCs w:val="22"/>
                <w14:ligatures w14:val="standardContextual"/>
              </w:rPr>
              <w:tab/>
            </w:r>
            <w:r w:rsidR="008D1940" w:rsidRPr="0023056A">
              <w:rPr>
                <w:rStyle w:val="Hipervnculo"/>
                <w:rFonts w:ascii="Times New Roman" w:hAnsi="Times New Roman" w:cs="Times New Roman"/>
                <w:noProof/>
              </w:rPr>
              <w:t>/registro</w:t>
            </w:r>
            <w:r w:rsidR="008D1940">
              <w:rPr>
                <w:noProof/>
                <w:webHidden/>
              </w:rPr>
              <w:tab/>
            </w:r>
            <w:r w:rsidR="008D1940">
              <w:rPr>
                <w:noProof/>
                <w:webHidden/>
              </w:rPr>
              <w:fldChar w:fldCharType="begin"/>
            </w:r>
            <w:r w:rsidR="008D1940">
              <w:rPr>
                <w:noProof/>
                <w:webHidden/>
              </w:rPr>
              <w:instrText xml:space="preserve"> PAGEREF _Toc153816475 \h </w:instrText>
            </w:r>
            <w:r w:rsidR="008D1940">
              <w:rPr>
                <w:noProof/>
                <w:webHidden/>
              </w:rPr>
            </w:r>
            <w:r w:rsidR="008D1940">
              <w:rPr>
                <w:noProof/>
                <w:webHidden/>
              </w:rPr>
              <w:fldChar w:fldCharType="separate"/>
            </w:r>
            <w:r w:rsidR="00103F13">
              <w:rPr>
                <w:noProof/>
                <w:webHidden/>
              </w:rPr>
              <w:t>14</w:t>
            </w:r>
            <w:r w:rsidR="008D1940">
              <w:rPr>
                <w:noProof/>
                <w:webHidden/>
              </w:rPr>
              <w:fldChar w:fldCharType="end"/>
            </w:r>
          </w:hyperlink>
        </w:p>
        <w:p w14:paraId="7ED64B65" w14:textId="0770CBEA" w:rsidR="008D1940" w:rsidRDefault="0075200A">
          <w:pPr>
            <w:pStyle w:val="TDC3"/>
            <w:tabs>
              <w:tab w:val="left" w:pos="1100"/>
              <w:tab w:val="right" w:leader="dot" w:pos="9736"/>
            </w:tabs>
            <w:rPr>
              <w:noProof/>
              <w:kern w:val="2"/>
              <w:sz w:val="22"/>
              <w:szCs w:val="22"/>
              <w14:ligatures w14:val="standardContextual"/>
            </w:rPr>
          </w:pPr>
          <w:hyperlink w:anchor="_Toc153816476" w:history="1">
            <w:r w:rsidR="008D1940" w:rsidRPr="0023056A">
              <w:rPr>
                <w:rStyle w:val="Hipervnculo"/>
                <w:rFonts w:ascii="Times New Roman" w:hAnsi="Times New Roman" w:cs="Times New Roman"/>
                <w:noProof/>
              </w:rPr>
              <w:t>4.2.3</w:t>
            </w:r>
            <w:r w:rsidR="008D1940">
              <w:rPr>
                <w:noProof/>
                <w:kern w:val="2"/>
                <w:sz w:val="22"/>
                <w:szCs w:val="22"/>
                <w14:ligatures w14:val="standardContextual"/>
              </w:rPr>
              <w:tab/>
            </w:r>
            <w:r w:rsidR="008D1940" w:rsidRPr="0023056A">
              <w:rPr>
                <w:rStyle w:val="Hipervnculo"/>
                <w:rFonts w:ascii="Times New Roman" w:hAnsi="Times New Roman" w:cs="Times New Roman"/>
                <w:noProof/>
              </w:rPr>
              <w:t>/jugadoresCar</w:t>
            </w:r>
            <w:r w:rsidR="008D1940">
              <w:rPr>
                <w:noProof/>
                <w:webHidden/>
              </w:rPr>
              <w:tab/>
            </w:r>
            <w:r w:rsidR="008D1940">
              <w:rPr>
                <w:noProof/>
                <w:webHidden/>
              </w:rPr>
              <w:fldChar w:fldCharType="begin"/>
            </w:r>
            <w:r w:rsidR="008D1940">
              <w:rPr>
                <w:noProof/>
                <w:webHidden/>
              </w:rPr>
              <w:instrText xml:space="preserve"> PAGEREF _Toc153816476 \h </w:instrText>
            </w:r>
            <w:r w:rsidR="008D1940">
              <w:rPr>
                <w:noProof/>
                <w:webHidden/>
              </w:rPr>
            </w:r>
            <w:r w:rsidR="008D1940">
              <w:rPr>
                <w:noProof/>
                <w:webHidden/>
              </w:rPr>
              <w:fldChar w:fldCharType="separate"/>
            </w:r>
            <w:r w:rsidR="00103F13">
              <w:rPr>
                <w:noProof/>
                <w:webHidden/>
              </w:rPr>
              <w:t>14</w:t>
            </w:r>
            <w:r w:rsidR="008D1940">
              <w:rPr>
                <w:noProof/>
                <w:webHidden/>
              </w:rPr>
              <w:fldChar w:fldCharType="end"/>
            </w:r>
          </w:hyperlink>
        </w:p>
        <w:p w14:paraId="7E174F9C" w14:textId="27502314" w:rsidR="008D1940" w:rsidRDefault="0075200A">
          <w:pPr>
            <w:pStyle w:val="TDC3"/>
            <w:tabs>
              <w:tab w:val="left" w:pos="1100"/>
              <w:tab w:val="right" w:leader="dot" w:pos="9736"/>
            </w:tabs>
            <w:rPr>
              <w:noProof/>
              <w:kern w:val="2"/>
              <w:sz w:val="22"/>
              <w:szCs w:val="22"/>
              <w14:ligatures w14:val="standardContextual"/>
            </w:rPr>
          </w:pPr>
          <w:hyperlink w:anchor="_Toc153816477" w:history="1">
            <w:r w:rsidR="008D1940" w:rsidRPr="0023056A">
              <w:rPr>
                <w:rStyle w:val="Hipervnculo"/>
                <w:rFonts w:ascii="Times New Roman" w:hAnsi="Times New Roman" w:cs="Times New Roman"/>
                <w:noProof/>
              </w:rPr>
              <w:t>4.2.4</w:t>
            </w:r>
            <w:r w:rsidR="008D1940">
              <w:rPr>
                <w:noProof/>
                <w:kern w:val="2"/>
                <w:sz w:val="22"/>
                <w:szCs w:val="22"/>
                <w14:ligatures w14:val="standardContextual"/>
              </w:rPr>
              <w:tab/>
            </w:r>
            <w:r w:rsidR="008D1940" w:rsidRPr="0023056A">
              <w:rPr>
                <w:rStyle w:val="Hipervnculo"/>
                <w:rFonts w:ascii="Times New Roman" w:hAnsi="Times New Roman" w:cs="Times New Roman"/>
                <w:noProof/>
              </w:rPr>
              <w:t>/jugadoresSimilares/:nombre</w:t>
            </w:r>
            <w:r w:rsidR="008D1940">
              <w:rPr>
                <w:noProof/>
                <w:webHidden/>
              </w:rPr>
              <w:tab/>
            </w:r>
            <w:r w:rsidR="008D1940">
              <w:rPr>
                <w:noProof/>
                <w:webHidden/>
              </w:rPr>
              <w:fldChar w:fldCharType="begin"/>
            </w:r>
            <w:r w:rsidR="008D1940">
              <w:rPr>
                <w:noProof/>
                <w:webHidden/>
              </w:rPr>
              <w:instrText xml:space="preserve"> PAGEREF _Toc153816477 \h </w:instrText>
            </w:r>
            <w:r w:rsidR="008D1940">
              <w:rPr>
                <w:noProof/>
                <w:webHidden/>
              </w:rPr>
            </w:r>
            <w:r w:rsidR="008D1940">
              <w:rPr>
                <w:noProof/>
                <w:webHidden/>
              </w:rPr>
              <w:fldChar w:fldCharType="separate"/>
            </w:r>
            <w:r w:rsidR="00103F13">
              <w:rPr>
                <w:noProof/>
                <w:webHidden/>
              </w:rPr>
              <w:t>16</w:t>
            </w:r>
            <w:r w:rsidR="008D1940">
              <w:rPr>
                <w:noProof/>
                <w:webHidden/>
              </w:rPr>
              <w:fldChar w:fldCharType="end"/>
            </w:r>
          </w:hyperlink>
        </w:p>
        <w:p w14:paraId="5F55FF7E" w14:textId="6DFC36CA" w:rsidR="008D1940" w:rsidRDefault="0075200A">
          <w:pPr>
            <w:pStyle w:val="TDC3"/>
            <w:tabs>
              <w:tab w:val="left" w:pos="1100"/>
              <w:tab w:val="right" w:leader="dot" w:pos="9736"/>
            </w:tabs>
            <w:rPr>
              <w:noProof/>
              <w:kern w:val="2"/>
              <w:sz w:val="22"/>
              <w:szCs w:val="22"/>
              <w14:ligatures w14:val="standardContextual"/>
            </w:rPr>
          </w:pPr>
          <w:hyperlink w:anchor="_Toc153816478" w:history="1">
            <w:r w:rsidR="008D1940" w:rsidRPr="0023056A">
              <w:rPr>
                <w:rStyle w:val="Hipervnculo"/>
                <w:rFonts w:ascii="Times New Roman" w:hAnsi="Times New Roman" w:cs="Times New Roman"/>
                <w:noProof/>
              </w:rPr>
              <w:t>4.2.5</w:t>
            </w:r>
            <w:r w:rsidR="008D1940">
              <w:rPr>
                <w:noProof/>
                <w:kern w:val="2"/>
                <w:sz w:val="22"/>
                <w:szCs w:val="22"/>
                <w14:ligatures w14:val="standardContextual"/>
              </w:rPr>
              <w:tab/>
            </w:r>
            <w:r w:rsidR="008D1940" w:rsidRPr="0023056A">
              <w:rPr>
                <w:rStyle w:val="Hipervnculo"/>
                <w:rFonts w:ascii="Times New Roman" w:hAnsi="Times New Roman" w:cs="Times New Roman"/>
                <w:noProof/>
              </w:rPr>
              <w:t>/jugadoresRecomendados/:usuario</w:t>
            </w:r>
            <w:r w:rsidR="008D1940">
              <w:rPr>
                <w:noProof/>
                <w:webHidden/>
              </w:rPr>
              <w:tab/>
            </w:r>
            <w:r w:rsidR="008D1940">
              <w:rPr>
                <w:noProof/>
                <w:webHidden/>
              </w:rPr>
              <w:fldChar w:fldCharType="begin"/>
            </w:r>
            <w:r w:rsidR="008D1940">
              <w:rPr>
                <w:noProof/>
                <w:webHidden/>
              </w:rPr>
              <w:instrText xml:space="preserve"> PAGEREF _Toc153816478 \h </w:instrText>
            </w:r>
            <w:r w:rsidR="008D1940">
              <w:rPr>
                <w:noProof/>
                <w:webHidden/>
              </w:rPr>
            </w:r>
            <w:r w:rsidR="008D1940">
              <w:rPr>
                <w:noProof/>
                <w:webHidden/>
              </w:rPr>
              <w:fldChar w:fldCharType="separate"/>
            </w:r>
            <w:r w:rsidR="00103F13">
              <w:rPr>
                <w:noProof/>
                <w:webHidden/>
              </w:rPr>
              <w:t>17</w:t>
            </w:r>
            <w:r w:rsidR="008D1940">
              <w:rPr>
                <w:noProof/>
                <w:webHidden/>
              </w:rPr>
              <w:fldChar w:fldCharType="end"/>
            </w:r>
          </w:hyperlink>
        </w:p>
        <w:p w14:paraId="01376D4D" w14:textId="3D65959B" w:rsidR="008D1940" w:rsidRDefault="0075200A">
          <w:pPr>
            <w:pStyle w:val="TDC3"/>
            <w:tabs>
              <w:tab w:val="left" w:pos="1100"/>
              <w:tab w:val="right" w:leader="dot" w:pos="9736"/>
            </w:tabs>
            <w:rPr>
              <w:noProof/>
              <w:kern w:val="2"/>
              <w:sz w:val="22"/>
              <w:szCs w:val="22"/>
              <w14:ligatures w14:val="standardContextual"/>
            </w:rPr>
          </w:pPr>
          <w:hyperlink w:anchor="_Toc153816479" w:history="1">
            <w:r w:rsidR="008D1940" w:rsidRPr="0023056A">
              <w:rPr>
                <w:rStyle w:val="Hipervnculo"/>
                <w:rFonts w:ascii="Times New Roman" w:hAnsi="Times New Roman" w:cs="Times New Roman"/>
                <w:noProof/>
              </w:rPr>
              <w:t>4.2.6</w:t>
            </w:r>
            <w:r w:rsidR="008D1940">
              <w:rPr>
                <w:noProof/>
                <w:kern w:val="2"/>
                <w:sz w:val="22"/>
                <w:szCs w:val="22"/>
                <w14:ligatures w14:val="standardContextual"/>
              </w:rPr>
              <w:tab/>
            </w:r>
            <w:r w:rsidR="008D1940" w:rsidRPr="0023056A">
              <w:rPr>
                <w:rStyle w:val="Hipervnculo"/>
                <w:rFonts w:ascii="Times New Roman" w:hAnsi="Times New Roman" w:cs="Times New Roman"/>
                <w:noProof/>
              </w:rPr>
              <w:t>/usuario/:nombre</w:t>
            </w:r>
            <w:r w:rsidR="008D1940">
              <w:rPr>
                <w:noProof/>
                <w:webHidden/>
              </w:rPr>
              <w:tab/>
            </w:r>
            <w:r w:rsidR="008D1940">
              <w:rPr>
                <w:noProof/>
                <w:webHidden/>
              </w:rPr>
              <w:fldChar w:fldCharType="begin"/>
            </w:r>
            <w:r w:rsidR="008D1940">
              <w:rPr>
                <w:noProof/>
                <w:webHidden/>
              </w:rPr>
              <w:instrText xml:space="preserve"> PAGEREF _Toc153816479 \h </w:instrText>
            </w:r>
            <w:r w:rsidR="008D1940">
              <w:rPr>
                <w:noProof/>
                <w:webHidden/>
              </w:rPr>
            </w:r>
            <w:r w:rsidR="008D1940">
              <w:rPr>
                <w:noProof/>
                <w:webHidden/>
              </w:rPr>
              <w:fldChar w:fldCharType="separate"/>
            </w:r>
            <w:r w:rsidR="00103F13">
              <w:rPr>
                <w:noProof/>
                <w:webHidden/>
              </w:rPr>
              <w:t>18</w:t>
            </w:r>
            <w:r w:rsidR="008D1940">
              <w:rPr>
                <w:noProof/>
                <w:webHidden/>
              </w:rPr>
              <w:fldChar w:fldCharType="end"/>
            </w:r>
          </w:hyperlink>
        </w:p>
        <w:p w14:paraId="4668E55C" w14:textId="2D9BAA80" w:rsidR="008D1940" w:rsidRDefault="0075200A">
          <w:pPr>
            <w:pStyle w:val="TDC3"/>
            <w:tabs>
              <w:tab w:val="left" w:pos="1100"/>
              <w:tab w:val="right" w:leader="dot" w:pos="9736"/>
            </w:tabs>
            <w:rPr>
              <w:noProof/>
              <w:kern w:val="2"/>
              <w:sz w:val="22"/>
              <w:szCs w:val="22"/>
              <w14:ligatures w14:val="standardContextual"/>
            </w:rPr>
          </w:pPr>
          <w:hyperlink w:anchor="_Toc153816480" w:history="1">
            <w:r w:rsidR="008D1940" w:rsidRPr="0023056A">
              <w:rPr>
                <w:rStyle w:val="Hipervnculo"/>
                <w:rFonts w:ascii="Times New Roman" w:hAnsi="Times New Roman" w:cs="Times New Roman"/>
                <w:noProof/>
              </w:rPr>
              <w:t>4.2.7</w:t>
            </w:r>
            <w:r w:rsidR="008D1940">
              <w:rPr>
                <w:noProof/>
                <w:kern w:val="2"/>
                <w:sz w:val="22"/>
                <w:szCs w:val="22"/>
                <w14:ligatures w14:val="standardContextual"/>
              </w:rPr>
              <w:tab/>
            </w:r>
            <w:r w:rsidR="008D1940" w:rsidRPr="0023056A">
              <w:rPr>
                <w:rStyle w:val="Hipervnculo"/>
                <w:rFonts w:ascii="Times New Roman" w:hAnsi="Times New Roman" w:cs="Times New Roman"/>
                <w:noProof/>
              </w:rPr>
              <w:t>/visitarPerfil/:usuario</w:t>
            </w:r>
            <w:r w:rsidR="008D1940">
              <w:rPr>
                <w:noProof/>
                <w:webHidden/>
              </w:rPr>
              <w:tab/>
            </w:r>
            <w:r w:rsidR="008D1940">
              <w:rPr>
                <w:noProof/>
                <w:webHidden/>
              </w:rPr>
              <w:fldChar w:fldCharType="begin"/>
            </w:r>
            <w:r w:rsidR="008D1940">
              <w:rPr>
                <w:noProof/>
                <w:webHidden/>
              </w:rPr>
              <w:instrText xml:space="preserve"> PAGEREF _Toc153816480 \h </w:instrText>
            </w:r>
            <w:r w:rsidR="008D1940">
              <w:rPr>
                <w:noProof/>
                <w:webHidden/>
              </w:rPr>
            </w:r>
            <w:r w:rsidR="008D1940">
              <w:rPr>
                <w:noProof/>
                <w:webHidden/>
              </w:rPr>
              <w:fldChar w:fldCharType="separate"/>
            </w:r>
            <w:r w:rsidR="00103F13">
              <w:rPr>
                <w:noProof/>
                <w:webHidden/>
              </w:rPr>
              <w:t>18</w:t>
            </w:r>
            <w:r w:rsidR="008D1940">
              <w:rPr>
                <w:noProof/>
                <w:webHidden/>
              </w:rPr>
              <w:fldChar w:fldCharType="end"/>
            </w:r>
          </w:hyperlink>
        </w:p>
        <w:p w14:paraId="4133D1B7" w14:textId="462ED9BB" w:rsidR="008D1940" w:rsidRDefault="0075200A">
          <w:pPr>
            <w:pStyle w:val="TDC3"/>
            <w:tabs>
              <w:tab w:val="left" w:pos="1100"/>
              <w:tab w:val="right" w:leader="dot" w:pos="9736"/>
            </w:tabs>
            <w:rPr>
              <w:noProof/>
              <w:kern w:val="2"/>
              <w:sz w:val="22"/>
              <w:szCs w:val="22"/>
              <w14:ligatures w14:val="standardContextual"/>
            </w:rPr>
          </w:pPr>
          <w:hyperlink w:anchor="_Toc153816481" w:history="1">
            <w:r w:rsidR="008D1940" w:rsidRPr="0023056A">
              <w:rPr>
                <w:rStyle w:val="Hipervnculo"/>
                <w:rFonts w:ascii="Times New Roman" w:hAnsi="Times New Roman" w:cs="Times New Roman"/>
                <w:noProof/>
              </w:rPr>
              <w:t>4.2.8</w:t>
            </w:r>
            <w:r w:rsidR="008D1940">
              <w:rPr>
                <w:noProof/>
                <w:kern w:val="2"/>
                <w:sz w:val="22"/>
                <w:szCs w:val="22"/>
                <w14:ligatures w14:val="standardContextual"/>
              </w:rPr>
              <w:tab/>
            </w:r>
            <w:r w:rsidR="008D1940" w:rsidRPr="0023056A">
              <w:rPr>
                <w:rStyle w:val="Hipervnculo"/>
                <w:rFonts w:ascii="Times New Roman" w:hAnsi="Times New Roman" w:cs="Times New Roman"/>
                <w:noProof/>
              </w:rPr>
              <w:t>/favoritos/:usuario</w:t>
            </w:r>
            <w:r w:rsidR="008D1940">
              <w:rPr>
                <w:noProof/>
                <w:webHidden/>
              </w:rPr>
              <w:tab/>
            </w:r>
            <w:r w:rsidR="008D1940">
              <w:rPr>
                <w:noProof/>
                <w:webHidden/>
              </w:rPr>
              <w:fldChar w:fldCharType="begin"/>
            </w:r>
            <w:r w:rsidR="008D1940">
              <w:rPr>
                <w:noProof/>
                <w:webHidden/>
              </w:rPr>
              <w:instrText xml:space="preserve"> PAGEREF _Toc153816481 \h </w:instrText>
            </w:r>
            <w:r w:rsidR="008D1940">
              <w:rPr>
                <w:noProof/>
                <w:webHidden/>
              </w:rPr>
            </w:r>
            <w:r w:rsidR="008D1940">
              <w:rPr>
                <w:noProof/>
                <w:webHidden/>
              </w:rPr>
              <w:fldChar w:fldCharType="separate"/>
            </w:r>
            <w:r w:rsidR="00103F13">
              <w:rPr>
                <w:noProof/>
                <w:webHidden/>
              </w:rPr>
              <w:t>19</w:t>
            </w:r>
            <w:r w:rsidR="008D1940">
              <w:rPr>
                <w:noProof/>
                <w:webHidden/>
              </w:rPr>
              <w:fldChar w:fldCharType="end"/>
            </w:r>
          </w:hyperlink>
        </w:p>
        <w:p w14:paraId="7C012FDF" w14:textId="1FED3AB1" w:rsidR="008D1940" w:rsidRDefault="0075200A">
          <w:pPr>
            <w:pStyle w:val="TDC3"/>
            <w:tabs>
              <w:tab w:val="left" w:pos="1100"/>
              <w:tab w:val="right" w:leader="dot" w:pos="9736"/>
            </w:tabs>
            <w:rPr>
              <w:noProof/>
              <w:kern w:val="2"/>
              <w:sz w:val="22"/>
              <w:szCs w:val="22"/>
              <w14:ligatures w14:val="standardContextual"/>
            </w:rPr>
          </w:pPr>
          <w:hyperlink w:anchor="_Toc153816482" w:history="1">
            <w:r w:rsidR="008D1940" w:rsidRPr="0023056A">
              <w:rPr>
                <w:rStyle w:val="Hipervnculo"/>
                <w:rFonts w:ascii="Times New Roman" w:hAnsi="Times New Roman" w:cs="Times New Roman"/>
                <w:noProof/>
              </w:rPr>
              <w:t>4.2.9</w:t>
            </w:r>
            <w:r w:rsidR="008D1940">
              <w:rPr>
                <w:noProof/>
                <w:kern w:val="2"/>
                <w:sz w:val="22"/>
                <w:szCs w:val="22"/>
                <w14:ligatures w14:val="standardContextual"/>
              </w:rPr>
              <w:tab/>
            </w:r>
            <w:r w:rsidR="008D1940" w:rsidRPr="0023056A">
              <w:rPr>
                <w:rStyle w:val="Hipervnculo"/>
                <w:rFonts w:ascii="Times New Roman" w:hAnsi="Times New Roman" w:cs="Times New Roman"/>
                <w:noProof/>
              </w:rPr>
              <w:t>/favoritos/:usuario</w:t>
            </w:r>
            <w:r w:rsidR="008D1940">
              <w:rPr>
                <w:noProof/>
                <w:webHidden/>
              </w:rPr>
              <w:tab/>
            </w:r>
            <w:r w:rsidR="008D1940">
              <w:rPr>
                <w:noProof/>
                <w:webHidden/>
              </w:rPr>
              <w:fldChar w:fldCharType="begin"/>
            </w:r>
            <w:r w:rsidR="008D1940">
              <w:rPr>
                <w:noProof/>
                <w:webHidden/>
              </w:rPr>
              <w:instrText xml:space="preserve"> PAGEREF _Toc153816482 \h </w:instrText>
            </w:r>
            <w:r w:rsidR="008D1940">
              <w:rPr>
                <w:noProof/>
                <w:webHidden/>
              </w:rPr>
            </w:r>
            <w:r w:rsidR="008D1940">
              <w:rPr>
                <w:noProof/>
                <w:webHidden/>
              </w:rPr>
              <w:fldChar w:fldCharType="separate"/>
            </w:r>
            <w:r w:rsidR="00103F13">
              <w:rPr>
                <w:noProof/>
                <w:webHidden/>
              </w:rPr>
              <w:t>19</w:t>
            </w:r>
            <w:r w:rsidR="008D1940">
              <w:rPr>
                <w:noProof/>
                <w:webHidden/>
              </w:rPr>
              <w:fldChar w:fldCharType="end"/>
            </w:r>
          </w:hyperlink>
        </w:p>
        <w:p w14:paraId="54966869" w14:textId="4AB7AC21" w:rsidR="008D1940" w:rsidRDefault="0075200A">
          <w:pPr>
            <w:pStyle w:val="TDC3"/>
            <w:tabs>
              <w:tab w:val="left" w:pos="1320"/>
              <w:tab w:val="right" w:leader="dot" w:pos="9736"/>
            </w:tabs>
            <w:rPr>
              <w:noProof/>
              <w:kern w:val="2"/>
              <w:sz w:val="22"/>
              <w:szCs w:val="22"/>
              <w14:ligatures w14:val="standardContextual"/>
            </w:rPr>
          </w:pPr>
          <w:hyperlink w:anchor="_Toc153816483" w:history="1">
            <w:r w:rsidR="008D1940" w:rsidRPr="0023056A">
              <w:rPr>
                <w:rStyle w:val="Hipervnculo"/>
                <w:rFonts w:ascii="Times New Roman" w:hAnsi="Times New Roman" w:cs="Times New Roman"/>
                <w:noProof/>
              </w:rPr>
              <w:t>4.2.10</w:t>
            </w:r>
            <w:r w:rsidR="008D1940">
              <w:rPr>
                <w:noProof/>
                <w:kern w:val="2"/>
                <w:sz w:val="22"/>
                <w:szCs w:val="22"/>
                <w14:ligatures w14:val="standardContextual"/>
              </w:rPr>
              <w:tab/>
            </w:r>
            <w:r w:rsidR="008D1940" w:rsidRPr="0023056A">
              <w:rPr>
                <w:rStyle w:val="Hipervnculo"/>
                <w:rFonts w:ascii="Times New Roman" w:hAnsi="Times New Roman" w:cs="Times New Roman"/>
                <w:noProof/>
              </w:rPr>
              <w:t>/favoritos/:usuario/:nombre</w:t>
            </w:r>
            <w:r w:rsidR="008D1940">
              <w:rPr>
                <w:noProof/>
                <w:webHidden/>
              </w:rPr>
              <w:tab/>
            </w:r>
            <w:r w:rsidR="008D1940">
              <w:rPr>
                <w:noProof/>
                <w:webHidden/>
              </w:rPr>
              <w:fldChar w:fldCharType="begin"/>
            </w:r>
            <w:r w:rsidR="008D1940">
              <w:rPr>
                <w:noProof/>
                <w:webHidden/>
              </w:rPr>
              <w:instrText xml:space="preserve"> PAGEREF _Toc153816483 \h </w:instrText>
            </w:r>
            <w:r w:rsidR="008D1940">
              <w:rPr>
                <w:noProof/>
                <w:webHidden/>
              </w:rPr>
            </w:r>
            <w:r w:rsidR="008D1940">
              <w:rPr>
                <w:noProof/>
                <w:webHidden/>
              </w:rPr>
              <w:fldChar w:fldCharType="separate"/>
            </w:r>
            <w:r w:rsidR="00103F13">
              <w:rPr>
                <w:noProof/>
                <w:webHidden/>
              </w:rPr>
              <w:t>20</w:t>
            </w:r>
            <w:r w:rsidR="008D1940">
              <w:rPr>
                <w:noProof/>
                <w:webHidden/>
              </w:rPr>
              <w:fldChar w:fldCharType="end"/>
            </w:r>
          </w:hyperlink>
        </w:p>
        <w:p w14:paraId="29305B4A" w14:textId="2F86C434" w:rsidR="008D1940" w:rsidRDefault="0075200A">
          <w:pPr>
            <w:pStyle w:val="TDC3"/>
            <w:tabs>
              <w:tab w:val="left" w:pos="1320"/>
              <w:tab w:val="right" w:leader="dot" w:pos="9736"/>
            </w:tabs>
            <w:rPr>
              <w:noProof/>
              <w:kern w:val="2"/>
              <w:sz w:val="22"/>
              <w:szCs w:val="22"/>
              <w14:ligatures w14:val="standardContextual"/>
            </w:rPr>
          </w:pPr>
          <w:hyperlink w:anchor="_Toc153816484" w:history="1">
            <w:r w:rsidR="008D1940" w:rsidRPr="0023056A">
              <w:rPr>
                <w:rStyle w:val="Hipervnculo"/>
                <w:rFonts w:ascii="Times New Roman" w:hAnsi="Times New Roman" w:cs="Times New Roman"/>
                <w:noProof/>
              </w:rPr>
              <w:t>4.2.11</w:t>
            </w:r>
            <w:r w:rsidR="008D1940">
              <w:rPr>
                <w:noProof/>
                <w:kern w:val="2"/>
                <w:sz w:val="22"/>
                <w:szCs w:val="22"/>
                <w14:ligatures w14:val="standardContextual"/>
              </w:rPr>
              <w:tab/>
            </w:r>
            <w:r w:rsidR="008D1940" w:rsidRPr="0023056A">
              <w:rPr>
                <w:rStyle w:val="Hipervnculo"/>
                <w:rFonts w:ascii="Times New Roman" w:hAnsi="Times New Roman" w:cs="Times New Roman"/>
                <w:noProof/>
              </w:rPr>
              <w:t>/jugadores</w:t>
            </w:r>
            <w:r w:rsidR="008D1940">
              <w:rPr>
                <w:noProof/>
                <w:webHidden/>
              </w:rPr>
              <w:tab/>
            </w:r>
            <w:r w:rsidR="008D1940">
              <w:rPr>
                <w:noProof/>
                <w:webHidden/>
              </w:rPr>
              <w:fldChar w:fldCharType="begin"/>
            </w:r>
            <w:r w:rsidR="008D1940">
              <w:rPr>
                <w:noProof/>
                <w:webHidden/>
              </w:rPr>
              <w:instrText xml:space="preserve"> PAGEREF _Toc153816484 \h </w:instrText>
            </w:r>
            <w:r w:rsidR="008D1940">
              <w:rPr>
                <w:noProof/>
                <w:webHidden/>
              </w:rPr>
            </w:r>
            <w:r w:rsidR="008D1940">
              <w:rPr>
                <w:noProof/>
                <w:webHidden/>
              </w:rPr>
              <w:fldChar w:fldCharType="separate"/>
            </w:r>
            <w:r w:rsidR="00103F13">
              <w:rPr>
                <w:noProof/>
                <w:webHidden/>
              </w:rPr>
              <w:t>21</w:t>
            </w:r>
            <w:r w:rsidR="008D1940">
              <w:rPr>
                <w:noProof/>
                <w:webHidden/>
              </w:rPr>
              <w:fldChar w:fldCharType="end"/>
            </w:r>
          </w:hyperlink>
        </w:p>
        <w:p w14:paraId="3F2AE2E0" w14:textId="0A9EC7FA" w:rsidR="008D1940" w:rsidRDefault="0075200A">
          <w:pPr>
            <w:pStyle w:val="TDC2"/>
            <w:tabs>
              <w:tab w:val="left" w:pos="880"/>
              <w:tab w:val="right" w:leader="dot" w:pos="9736"/>
            </w:tabs>
            <w:rPr>
              <w:noProof/>
              <w:kern w:val="2"/>
              <w:sz w:val="22"/>
              <w:szCs w:val="22"/>
              <w14:ligatures w14:val="standardContextual"/>
            </w:rPr>
          </w:pPr>
          <w:hyperlink w:anchor="_Toc153816485" w:history="1">
            <w:r w:rsidR="008D1940" w:rsidRPr="0023056A">
              <w:rPr>
                <w:rStyle w:val="Hipervnculo"/>
                <w:rFonts w:ascii="Times New Roman" w:hAnsi="Times New Roman" w:cs="Times New Roman"/>
                <w:noProof/>
              </w:rPr>
              <w:t>4.3</w:t>
            </w:r>
            <w:r w:rsidR="008D1940">
              <w:rPr>
                <w:noProof/>
                <w:kern w:val="2"/>
                <w:sz w:val="22"/>
                <w:szCs w:val="22"/>
                <w14:ligatures w14:val="standardContextual"/>
              </w:rPr>
              <w:tab/>
            </w:r>
            <w:r w:rsidR="008D1940" w:rsidRPr="0023056A">
              <w:rPr>
                <w:rStyle w:val="Hipervnculo"/>
                <w:rFonts w:ascii="Times New Roman" w:hAnsi="Times New Roman" w:cs="Times New Roman"/>
                <w:noProof/>
              </w:rPr>
              <w:t>Neo4J</w:t>
            </w:r>
            <w:r w:rsidR="008D1940">
              <w:rPr>
                <w:noProof/>
                <w:webHidden/>
              </w:rPr>
              <w:tab/>
            </w:r>
            <w:r w:rsidR="008D1940">
              <w:rPr>
                <w:noProof/>
                <w:webHidden/>
              </w:rPr>
              <w:fldChar w:fldCharType="begin"/>
            </w:r>
            <w:r w:rsidR="008D1940">
              <w:rPr>
                <w:noProof/>
                <w:webHidden/>
              </w:rPr>
              <w:instrText xml:space="preserve"> PAGEREF _Toc153816485 \h </w:instrText>
            </w:r>
            <w:r w:rsidR="008D1940">
              <w:rPr>
                <w:noProof/>
                <w:webHidden/>
              </w:rPr>
            </w:r>
            <w:r w:rsidR="008D1940">
              <w:rPr>
                <w:noProof/>
                <w:webHidden/>
              </w:rPr>
              <w:fldChar w:fldCharType="separate"/>
            </w:r>
            <w:r w:rsidR="00103F13">
              <w:rPr>
                <w:noProof/>
                <w:webHidden/>
              </w:rPr>
              <w:t>21</w:t>
            </w:r>
            <w:r w:rsidR="008D1940">
              <w:rPr>
                <w:noProof/>
                <w:webHidden/>
              </w:rPr>
              <w:fldChar w:fldCharType="end"/>
            </w:r>
          </w:hyperlink>
        </w:p>
        <w:p w14:paraId="6B4E7FAB" w14:textId="79D1B75E" w:rsidR="008D1940" w:rsidRDefault="0075200A">
          <w:pPr>
            <w:pStyle w:val="TDC3"/>
            <w:tabs>
              <w:tab w:val="left" w:pos="1100"/>
              <w:tab w:val="right" w:leader="dot" w:pos="9736"/>
            </w:tabs>
            <w:rPr>
              <w:noProof/>
              <w:kern w:val="2"/>
              <w:sz w:val="22"/>
              <w:szCs w:val="22"/>
              <w14:ligatures w14:val="standardContextual"/>
            </w:rPr>
          </w:pPr>
          <w:hyperlink w:anchor="_Toc153816486" w:history="1">
            <w:r w:rsidR="008D1940" w:rsidRPr="0023056A">
              <w:rPr>
                <w:rStyle w:val="Hipervnculo"/>
                <w:rFonts w:ascii="Times New Roman" w:hAnsi="Times New Roman" w:cs="Times New Roman"/>
                <w:noProof/>
              </w:rPr>
              <w:t>4.3.1</w:t>
            </w:r>
            <w:r w:rsidR="008D1940">
              <w:rPr>
                <w:noProof/>
                <w:kern w:val="2"/>
                <w:sz w:val="22"/>
                <w:szCs w:val="22"/>
                <w14:ligatures w14:val="standardContextual"/>
              </w:rPr>
              <w:tab/>
            </w:r>
            <w:r w:rsidR="008D1940" w:rsidRPr="0023056A">
              <w:rPr>
                <w:rStyle w:val="Hipervnculo"/>
                <w:rFonts w:ascii="Times New Roman" w:hAnsi="Times New Roman" w:cs="Times New Roman"/>
                <w:noProof/>
              </w:rPr>
              <w:t>Nodo de Jugadores</w:t>
            </w:r>
            <w:r w:rsidR="008D1940">
              <w:rPr>
                <w:noProof/>
                <w:webHidden/>
              </w:rPr>
              <w:tab/>
            </w:r>
            <w:r w:rsidR="008D1940">
              <w:rPr>
                <w:noProof/>
                <w:webHidden/>
              </w:rPr>
              <w:fldChar w:fldCharType="begin"/>
            </w:r>
            <w:r w:rsidR="008D1940">
              <w:rPr>
                <w:noProof/>
                <w:webHidden/>
              </w:rPr>
              <w:instrText xml:space="preserve"> PAGEREF _Toc153816486 \h </w:instrText>
            </w:r>
            <w:r w:rsidR="008D1940">
              <w:rPr>
                <w:noProof/>
                <w:webHidden/>
              </w:rPr>
            </w:r>
            <w:r w:rsidR="008D1940">
              <w:rPr>
                <w:noProof/>
                <w:webHidden/>
              </w:rPr>
              <w:fldChar w:fldCharType="separate"/>
            </w:r>
            <w:r w:rsidR="00103F13">
              <w:rPr>
                <w:noProof/>
                <w:webHidden/>
              </w:rPr>
              <w:t>21</w:t>
            </w:r>
            <w:r w:rsidR="008D1940">
              <w:rPr>
                <w:noProof/>
                <w:webHidden/>
              </w:rPr>
              <w:fldChar w:fldCharType="end"/>
            </w:r>
          </w:hyperlink>
        </w:p>
        <w:p w14:paraId="3D84AA39" w14:textId="7DC7C68B" w:rsidR="008D1940" w:rsidRDefault="0075200A">
          <w:pPr>
            <w:pStyle w:val="TDC3"/>
            <w:tabs>
              <w:tab w:val="left" w:pos="1100"/>
              <w:tab w:val="right" w:leader="dot" w:pos="9736"/>
            </w:tabs>
            <w:rPr>
              <w:noProof/>
              <w:kern w:val="2"/>
              <w:sz w:val="22"/>
              <w:szCs w:val="22"/>
              <w14:ligatures w14:val="standardContextual"/>
            </w:rPr>
          </w:pPr>
          <w:hyperlink w:anchor="_Toc153816487" w:history="1">
            <w:r w:rsidR="008D1940" w:rsidRPr="0023056A">
              <w:rPr>
                <w:rStyle w:val="Hipervnculo"/>
                <w:rFonts w:ascii="Times New Roman" w:hAnsi="Times New Roman" w:cs="Times New Roman"/>
                <w:noProof/>
              </w:rPr>
              <w:t>4.3.2</w:t>
            </w:r>
            <w:r w:rsidR="008D1940">
              <w:rPr>
                <w:noProof/>
                <w:kern w:val="2"/>
                <w:sz w:val="22"/>
                <w:szCs w:val="22"/>
                <w14:ligatures w14:val="standardContextual"/>
              </w:rPr>
              <w:tab/>
            </w:r>
            <w:r w:rsidR="008D1940" w:rsidRPr="0023056A">
              <w:rPr>
                <w:rStyle w:val="Hipervnculo"/>
                <w:rFonts w:ascii="Times New Roman" w:hAnsi="Times New Roman" w:cs="Times New Roman"/>
                <w:noProof/>
              </w:rPr>
              <w:t>Node de Características</w:t>
            </w:r>
            <w:r w:rsidR="008D1940">
              <w:rPr>
                <w:noProof/>
                <w:webHidden/>
              </w:rPr>
              <w:tab/>
            </w:r>
            <w:r w:rsidR="008D1940">
              <w:rPr>
                <w:noProof/>
                <w:webHidden/>
              </w:rPr>
              <w:fldChar w:fldCharType="begin"/>
            </w:r>
            <w:r w:rsidR="008D1940">
              <w:rPr>
                <w:noProof/>
                <w:webHidden/>
              </w:rPr>
              <w:instrText xml:space="preserve"> PAGEREF _Toc153816487 \h </w:instrText>
            </w:r>
            <w:r w:rsidR="008D1940">
              <w:rPr>
                <w:noProof/>
                <w:webHidden/>
              </w:rPr>
            </w:r>
            <w:r w:rsidR="008D1940">
              <w:rPr>
                <w:noProof/>
                <w:webHidden/>
              </w:rPr>
              <w:fldChar w:fldCharType="separate"/>
            </w:r>
            <w:r w:rsidR="00103F13">
              <w:rPr>
                <w:noProof/>
                <w:webHidden/>
              </w:rPr>
              <w:t>22</w:t>
            </w:r>
            <w:r w:rsidR="008D1940">
              <w:rPr>
                <w:noProof/>
                <w:webHidden/>
              </w:rPr>
              <w:fldChar w:fldCharType="end"/>
            </w:r>
          </w:hyperlink>
        </w:p>
        <w:p w14:paraId="25832426" w14:textId="7331B2F2" w:rsidR="008D1940" w:rsidRDefault="0075200A">
          <w:pPr>
            <w:pStyle w:val="TDC3"/>
            <w:tabs>
              <w:tab w:val="left" w:pos="1100"/>
              <w:tab w:val="right" w:leader="dot" w:pos="9736"/>
            </w:tabs>
            <w:rPr>
              <w:noProof/>
              <w:kern w:val="2"/>
              <w:sz w:val="22"/>
              <w:szCs w:val="22"/>
              <w14:ligatures w14:val="standardContextual"/>
            </w:rPr>
          </w:pPr>
          <w:hyperlink w:anchor="_Toc153816488" w:history="1">
            <w:r w:rsidR="008D1940" w:rsidRPr="0023056A">
              <w:rPr>
                <w:rStyle w:val="Hipervnculo"/>
                <w:rFonts w:ascii="Times New Roman" w:hAnsi="Times New Roman" w:cs="Times New Roman"/>
                <w:noProof/>
              </w:rPr>
              <w:t>4.3.3</w:t>
            </w:r>
            <w:r w:rsidR="008D1940">
              <w:rPr>
                <w:noProof/>
                <w:kern w:val="2"/>
                <w:sz w:val="22"/>
                <w:szCs w:val="22"/>
                <w14:ligatures w14:val="standardContextual"/>
              </w:rPr>
              <w:tab/>
            </w:r>
            <w:r w:rsidR="008D1940" w:rsidRPr="0023056A">
              <w:rPr>
                <w:rStyle w:val="Hipervnculo"/>
                <w:rFonts w:ascii="Times New Roman" w:hAnsi="Times New Roman" w:cs="Times New Roman"/>
                <w:noProof/>
              </w:rPr>
              <w:t>Node de Rol</w:t>
            </w:r>
            <w:r w:rsidR="008D1940">
              <w:rPr>
                <w:noProof/>
                <w:webHidden/>
              </w:rPr>
              <w:tab/>
            </w:r>
            <w:r w:rsidR="008D1940">
              <w:rPr>
                <w:noProof/>
                <w:webHidden/>
              </w:rPr>
              <w:fldChar w:fldCharType="begin"/>
            </w:r>
            <w:r w:rsidR="008D1940">
              <w:rPr>
                <w:noProof/>
                <w:webHidden/>
              </w:rPr>
              <w:instrText xml:space="preserve"> PAGEREF _Toc153816488 \h </w:instrText>
            </w:r>
            <w:r w:rsidR="008D1940">
              <w:rPr>
                <w:noProof/>
                <w:webHidden/>
              </w:rPr>
            </w:r>
            <w:r w:rsidR="008D1940">
              <w:rPr>
                <w:noProof/>
                <w:webHidden/>
              </w:rPr>
              <w:fldChar w:fldCharType="separate"/>
            </w:r>
            <w:r w:rsidR="00103F13">
              <w:rPr>
                <w:noProof/>
                <w:webHidden/>
              </w:rPr>
              <w:t>23</w:t>
            </w:r>
            <w:r w:rsidR="008D1940">
              <w:rPr>
                <w:noProof/>
                <w:webHidden/>
              </w:rPr>
              <w:fldChar w:fldCharType="end"/>
            </w:r>
          </w:hyperlink>
        </w:p>
        <w:p w14:paraId="330E9EAC" w14:textId="3C164B4D" w:rsidR="008D1940" w:rsidRDefault="0075200A">
          <w:pPr>
            <w:pStyle w:val="TDC3"/>
            <w:tabs>
              <w:tab w:val="left" w:pos="1100"/>
              <w:tab w:val="right" w:leader="dot" w:pos="9736"/>
            </w:tabs>
            <w:rPr>
              <w:noProof/>
              <w:kern w:val="2"/>
              <w:sz w:val="22"/>
              <w:szCs w:val="22"/>
              <w14:ligatures w14:val="standardContextual"/>
            </w:rPr>
          </w:pPr>
          <w:hyperlink w:anchor="_Toc153816489" w:history="1">
            <w:r w:rsidR="008D1940" w:rsidRPr="0023056A">
              <w:rPr>
                <w:rStyle w:val="Hipervnculo"/>
                <w:rFonts w:ascii="Times New Roman" w:hAnsi="Times New Roman" w:cs="Times New Roman"/>
                <w:noProof/>
              </w:rPr>
              <w:t>4.3.4</w:t>
            </w:r>
            <w:r w:rsidR="008D1940">
              <w:rPr>
                <w:noProof/>
                <w:kern w:val="2"/>
                <w:sz w:val="22"/>
                <w:szCs w:val="22"/>
                <w14:ligatures w14:val="standardContextual"/>
              </w:rPr>
              <w:tab/>
            </w:r>
            <w:r w:rsidR="008D1940" w:rsidRPr="0023056A">
              <w:rPr>
                <w:rStyle w:val="Hipervnculo"/>
                <w:rFonts w:ascii="Times New Roman" w:hAnsi="Times New Roman" w:cs="Times New Roman"/>
                <w:noProof/>
              </w:rPr>
              <w:t>Nodo de Usuario</w:t>
            </w:r>
            <w:r w:rsidR="008D1940">
              <w:rPr>
                <w:noProof/>
                <w:webHidden/>
              </w:rPr>
              <w:tab/>
            </w:r>
            <w:r w:rsidR="008D1940">
              <w:rPr>
                <w:noProof/>
                <w:webHidden/>
              </w:rPr>
              <w:fldChar w:fldCharType="begin"/>
            </w:r>
            <w:r w:rsidR="008D1940">
              <w:rPr>
                <w:noProof/>
                <w:webHidden/>
              </w:rPr>
              <w:instrText xml:space="preserve"> PAGEREF _Toc153816489 \h </w:instrText>
            </w:r>
            <w:r w:rsidR="008D1940">
              <w:rPr>
                <w:noProof/>
                <w:webHidden/>
              </w:rPr>
            </w:r>
            <w:r w:rsidR="008D1940">
              <w:rPr>
                <w:noProof/>
                <w:webHidden/>
              </w:rPr>
              <w:fldChar w:fldCharType="separate"/>
            </w:r>
            <w:r w:rsidR="00103F13">
              <w:rPr>
                <w:noProof/>
                <w:webHidden/>
              </w:rPr>
              <w:t>23</w:t>
            </w:r>
            <w:r w:rsidR="008D1940">
              <w:rPr>
                <w:noProof/>
                <w:webHidden/>
              </w:rPr>
              <w:fldChar w:fldCharType="end"/>
            </w:r>
          </w:hyperlink>
        </w:p>
        <w:p w14:paraId="52E9F04B" w14:textId="29D074C7" w:rsidR="008D1940" w:rsidRDefault="0075200A">
          <w:pPr>
            <w:pStyle w:val="TDC3"/>
            <w:tabs>
              <w:tab w:val="left" w:pos="1100"/>
              <w:tab w:val="right" w:leader="dot" w:pos="9736"/>
            </w:tabs>
            <w:rPr>
              <w:noProof/>
              <w:kern w:val="2"/>
              <w:sz w:val="22"/>
              <w:szCs w:val="22"/>
              <w14:ligatures w14:val="standardContextual"/>
            </w:rPr>
          </w:pPr>
          <w:hyperlink w:anchor="_Toc153816490" w:history="1">
            <w:r w:rsidR="008D1940" w:rsidRPr="0023056A">
              <w:rPr>
                <w:rStyle w:val="Hipervnculo"/>
                <w:rFonts w:ascii="Times New Roman" w:hAnsi="Times New Roman" w:cs="Times New Roman"/>
                <w:noProof/>
              </w:rPr>
              <w:t>4.3.5</w:t>
            </w:r>
            <w:r w:rsidR="008D1940">
              <w:rPr>
                <w:noProof/>
                <w:kern w:val="2"/>
                <w:sz w:val="22"/>
                <w:szCs w:val="22"/>
                <w14:ligatures w14:val="standardContextual"/>
              </w:rPr>
              <w:tab/>
            </w:r>
            <w:r w:rsidR="008D1940" w:rsidRPr="0023056A">
              <w:rPr>
                <w:rStyle w:val="Hipervnculo"/>
                <w:rFonts w:ascii="Times New Roman" w:hAnsi="Times New Roman" w:cs="Times New Roman"/>
                <w:noProof/>
              </w:rPr>
              <w:t>Relación ES_FAVORITO y HA_VISITADO_PERFIL</w:t>
            </w:r>
            <w:r w:rsidR="008D1940">
              <w:rPr>
                <w:noProof/>
                <w:webHidden/>
              </w:rPr>
              <w:tab/>
            </w:r>
            <w:r w:rsidR="008D1940">
              <w:rPr>
                <w:noProof/>
                <w:webHidden/>
              </w:rPr>
              <w:fldChar w:fldCharType="begin"/>
            </w:r>
            <w:r w:rsidR="008D1940">
              <w:rPr>
                <w:noProof/>
                <w:webHidden/>
              </w:rPr>
              <w:instrText xml:space="preserve"> PAGEREF _Toc153816490 \h </w:instrText>
            </w:r>
            <w:r w:rsidR="008D1940">
              <w:rPr>
                <w:noProof/>
                <w:webHidden/>
              </w:rPr>
            </w:r>
            <w:r w:rsidR="008D1940">
              <w:rPr>
                <w:noProof/>
                <w:webHidden/>
              </w:rPr>
              <w:fldChar w:fldCharType="separate"/>
            </w:r>
            <w:r w:rsidR="00103F13">
              <w:rPr>
                <w:noProof/>
                <w:webHidden/>
              </w:rPr>
              <w:t>23</w:t>
            </w:r>
            <w:r w:rsidR="008D1940">
              <w:rPr>
                <w:noProof/>
                <w:webHidden/>
              </w:rPr>
              <w:fldChar w:fldCharType="end"/>
            </w:r>
          </w:hyperlink>
        </w:p>
        <w:p w14:paraId="73B455D8" w14:textId="151BDD85" w:rsidR="008D1940" w:rsidRDefault="0075200A">
          <w:pPr>
            <w:pStyle w:val="TDC3"/>
            <w:tabs>
              <w:tab w:val="left" w:pos="1100"/>
              <w:tab w:val="right" w:leader="dot" w:pos="9736"/>
            </w:tabs>
            <w:rPr>
              <w:noProof/>
              <w:kern w:val="2"/>
              <w:sz w:val="22"/>
              <w:szCs w:val="22"/>
              <w14:ligatures w14:val="standardContextual"/>
            </w:rPr>
          </w:pPr>
          <w:hyperlink w:anchor="_Toc153816491" w:history="1">
            <w:r w:rsidR="008D1940" w:rsidRPr="0023056A">
              <w:rPr>
                <w:rStyle w:val="Hipervnculo"/>
                <w:rFonts w:ascii="Times New Roman" w:hAnsi="Times New Roman" w:cs="Times New Roman"/>
                <w:noProof/>
              </w:rPr>
              <w:t>4.3.6</w:t>
            </w:r>
            <w:r w:rsidR="008D1940">
              <w:rPr>
                <w:noProof/>
                <w:kern w:val="2"/>
                <w:sz w:val="22"/>
                <w:szCs w:val="22"/>
                <w14:ligatures w14:val="standardContextual"/>
              </w:rPr>
              <w:tab/>
            </w:r>
            <w:r w:rsidR="008D1940" w:rsidRPr="0023056A">
              <w:rPr>
                <w:rStyle w:val="Hipervnculo"/>
                <w:rFonts w:ascii="Times New Roman" w:hAnsi="Times New Roman" w:cs="Times New Roman"/>
                <w:noProof/>
              </w:rPr>
              <w:t>Relación ES</w:t>
            </w:r>
            <w:r w:rsidR="008D1940">
              <w:rPr>
                <w:noProof/>
                <w:webHidden/>
              </w:rPr>
              <w:tab/>
            </w:r>
            <w:r w:rsidR="008D1940">
              <w:rPr>
                <w:noProof/>
                <w:webHidden/>
              </w:rPr>
              <w:fldChar w:fldCharType="begin"/>
            </w:r>
            <w:r w:rsidR="008D1940">
              <w:rPr>
                <w:noProof/>
                <w:webHidden/>
              </w:rPr>
              <w:instrText xml:space="preserve"> PAGEREF _Toc153816491 \h </w:instrText>
            </w:r>
            <w:r w:rsidR="008D1940">
              <w:rPr>
                <w:noProof/>
                <w:webHidden/>
              </w:rPr>
            </w:r>
            <w:r w:rsidR="008D1940">
              <w:rPr>
                <w:noProof/>
                <w:webHidden/>
              </w:rPr>
              <w:fldChar w:fldCharType="separate"/>
            </w:r>
            <w:r w:rsidR="00103F13">
              <w:rPr>
                <w:noProof/>
                <w:webHidden/>
              </w:rPr>
              <w:t>24</w:t>
            </w:r>
            <w:r w:rsidR="008D1940">
              <w:rPr>
                <w:noProof/>
                <w:webHidden/>
              </w:rPr>
              <w:fldChar w:fldCharType="end"/>
            </w:r>
          </w:hyperlink>
        </w:p>
        <w:p w14:paraId="684E2F2F" w14:textId="555166CA" w:rsidR="008D1940" w:rsidRDefault="0075200A">
          <w:pPr>
            <w:pStyle w:val="TDC1"/>
            <w:tabs>
              <w:tab w:val="left" w:pos="420"/>
              <w:tab w:val="right" w:leader="dot" w:pos="9736"/>
            </w:tabs>
            <w:rPr>
              <w:noProof/>
              <w:kern w:val="2"/>
              <w:sz w:val="22"/>
              <w:szCs w:val="22"/>
              <w14:ligatures w14:val="standardContextual"/>
            </w:rPr>
          </w:pPr>
          <w:hyperlink w:anchor="_Toc153816492" w:history="1">
            <w:r w:rsidR="008D1940" w:rsidRPr="0023056A">
              <w:rPr>
                <w:rStyle w:val="Hipervnculo"/>
                <w:rFonts w:ascii="Times New Roman" w:eastAsia="Times New Roman" w:hAnsi="Times New Roman" w:cs="Times New Roman"/>
                <w:noProof/>
              </w:rPr>
              <w:t>5</w:t>
            </w:r>
            <w:r w:rsidR="008D1940">
              <w:rPr>
                <w:noProof/>
                <w:kern w:val="2"/>
                <w:sz w:val="22"/>
                <w:szCs w:val="22"/>
                <w14:ligatures w14:val="standardContextual"/>
              </w:rPr>
              <w:tab/>
            </w:r>
            <w:r w:rsidR="008D1940" w:rsidRPr="0023056A">
              <w:rPr>
                <w:rStyle w:val="Hipervnculo"/>
                <w:rFonts w:ascii="Times New Roman" w:eastAsia="Times New Roman" w:hAnsi="Times New Roman" w:cs="Times New Roman"/>
                <w:noProof/>
              </w:rPr>
              <w:t>ALGORITMO DE RECOMENDACIÓN</w:t>
            </w:r>
            <w:r w:rsidR="008D1940">
              <w:rPr>
                <w:noProof/>
                <w:webHidden/>
              </w:rPr>
              <w:tab/>
            </w:r>
            <w:r w:rsidR="008D1940">
              <w:rPr>
                <w:noProof/>
                <w:webHidden/>
              </w:rPr>
              <w:fldChar w:fldCharType="begin"/>
            </w:r>
            <w:r w:rsidR="008D1940">
              <w:rPr>
                <w:noProof/>
                <w:webHidden/>
              </w:rPr>
              <w:instrText xml:space="preserve"> PAGEREF _Toc153816492 \h </w:instrText>
            </w:r>
            <w:r w:rsidR="008D1940">
              <w:rPr>
                <w:noProof/>
                <w:webHidden/>
              </w:rPr>
            </w:r>
            <w:r w:rsidR="008D1940">
              <w:rPr>
                <w:noProof/>
                <w:webHidden/>
              </w:rPr>
              <w:fldChar w:fldCharType="separate"/>
            </w:r>
            <w:r w:rsidR="00103F13">
              <w:rPr>
                <w:noProof/>
                <w:webHidden/>
              </w:rPr>
              <w:t>24</w:t>
            </w:r>
            <w:r w:rsidR="008D1940">
              <w:rPr>
                <w:noProof/>
                <w:webHidden/>
              </w:rPr>
              <w:fldChar w:fldCharType="end"/>
            </w:r>
          </w:hyperlink>
        </w:p>
        <w:p w14:paraId="1A7517AF" w14:textId="10348E03" w:rsidR="008D1940" w:rsidRDefault="0075200A">
          <w:pPr>
            <w:pStyle w:val="TDC1"/>
            <w:tabs>
              <w:tab w:val="left" w:pos="420"/>
              <w:tab w:val="right" w:leader="dot" w:pos="9736"/>
            </w:tabs>
            <w:rPr>
              <w:noProof/>
              <w:kern w:val="2"/>
              <w:sz w:val="22"/>
              <w:szCs w:val="22"/>
              <w14:ligatures w14:val="standardContextual"/>
            </w:rPr>
          </w:pPr>
          <w:hyperlink w:anchor="_Toc153816493" w:history="1">
            <w:r w:rsidR="008D1940" w:rsidRPr="0023056A">
              <w:rPr>
                <w:rStyle w:val="Hipervnculo"/>
                <w:rFonts w:ascii="Times New Roman" w:eastAsia="Times New Roman" w:hAnsi="Times New Roman" w:cs="Times New Roman"/>
                <w:noProof/>
              </w:rPr>
              <w:t>6</w:t>
            </w:r>
            <w:r w:rsidR="008D1940">
              <w:rPr>
                <w:noProof/>
                <w:kern w:val="2"/>
                <w:sz w:val="22"/>
                <w:szCs w:val="22"/>
                <w14:ligatures w14:val="standardContextual"/>
              </w:rPr>
              <w:tab/>
            </w:r>
            <w:r w:rsidR="008D1940" w:rsidRPr="0023056A">
              <w:rPr>
                <w:rStyle w:val="Hipervnculo"/>
                <w:rFonts w:ascii="Times New Roman" w:eastAsia="Times New Roman" w:hAnsi="Times New Roman" w:cs="Times New Roman"/>
                <w:noProof/>
              </w:rPr>
              <w:t>PROBLEMAS SURGIDOS</w:t>
            </w:r>
            <w:r w:rsidR="008D1940">
              <w:rPr>
                <w:noProof/>
                <w:webHidden/>
              </w:rPr>
              <w:tab/>
            </w:r>
            <w:r w:rsidR="008D1940">
              <w:rPr>
                <w:noProof/>
                <w:webHidden/>
              </w:rPr>
              <w:fldChar w:fldCharType="begin"/>
            </w:r>
            <w:r w:rsidR="008D1940">
              <w:rPr>
                <w:noProof/>
                <w:webHidden/>
              </w:rPr>
              <w:instrText xml:space="preserve"> PAGEREF _Toc153816493 \h </w:instrText>
            </w:r>
            <w:r w:rsidR="008D1940">
              <w:rPr>
                <w:noProof/>
                <w:webHidden/>
              </w:rPr>
            </w:r>
            <w:r w:rsidR="008D1940">
              <w:rPr>
                <w:noProof/>
                <w:webHidden/>
              </w:rPr>
              <w:fldChar w:fldCharType="separate"/>
            </w:r>
            <w:r w:rsidR="00103F13">
              <w:rPr>
                <w:noProof/>
                <w:webHidden/>
              </w:rPr>
              <w:t>24</w:t>
            </w:r>
            <w:r w:rsidR="008D1940">
              <w:rPr>
                <w:noProof/>
                <w:webHidden/>
              </w:rPr>
              <w:fldChar w:fldCharType="end"/>
            </w:r>
          </w:hyperlink>
        </w:p>
        <w:p w14:paraId="191A66D9" w14:textId="59E08145" w:rsidR="008D1940" w:rsidRDefault="0075200A">
          <w:pPr>
            <w:pStyle w:val="TDC1"/>
            <w:tabs>
              <w:tab w:val="left" w:pos="420"/>
              <w:tab w:val="right" w:leader="dot" w:pos="9736"/>
            </w:tabs>
            <w:rPr>
              <w:noProof/>
              <w:kern w:val="2"/>
              <w:sz w:val="22"/>
              <w:szCs w:val="22"/>
              <w14:ligatures w14:val="standardContextual"/>
            </w:rPr>
          </w:pPr>
          <w:hyperlink w:anchor="_Toc153816494" w:history="1">
            <w:r w:rsidR="008D1940" w:rsidRPr="0023056A">
              <w:rPr>
                <w:rStyle w:val="Hipervnculo"/>
                <w:rFonts w:ascii="Times New Roman" w:eastAsia="Times New Roman" w:hAnsi="Times New Roman" w:cs="Times New Roman"/>
                <w:noProof/>
              </w:rPr>
              <w:t>7</w:t>
            </w:r>
            <w:r w:rsidR="008D1940">
              <w:rPr>
                <w:noProof/>
                <w:kern w:val="2"/>
                <w:sz w:val="22"/>
                <w:szCs w:val="22"/>
                <w14:ligatures w14:val="standardContextual"/>
              </w:rPr>
              <w:tab/>
            </w:r>
            <w:r w:rsidR="008D1940" w:rsidRPr="0023056A">
              <w:rPr>
                <w:rStyle w:val="Hipervnculo"/>
                <w:rFonts w:ascii="Times New Roman" w:eastAsia="Times New Roman" w:hAnsi="Times New Roman" w:cs="Times New Roman"/>
                <w:noProof/>
              </w:rPr>
              <w:t>POSIBLES FUTURAS MEJORAS</w:t>
            </w:r>
            <w:r w:rsidR="008D1940">
              <w:rPr>
                <w:noProof/>
                <w:webHidden/>
              </w:rPr>
              <w:tab/>
            </w:r>
            <w:r w:rsidR="008D1940">
              <w:rPr>
                <w:noProof/>
                <w:webHidden/>
              </w:rPr>
              <w:fldChar w:fldCharType="begin"/>
            </w:r>
            <w:r w:rsidR="008D1940">
              <w:rPr>
                <w:noProof/>
                <w:webHidden/>
              </w:rPr>
              <w:instrText xml:space="preserve"> PAGEREF _Toc153816494 \h </w:instrText>
            </w:r>
            <w:r w:rsidR="008D1940">
              <w:rPr>
                <w:noProof/>
                <w:webHidden/>
              </w:rPr>
            </w:r>
            <w:r w:rsidR="008D1940">
              <w:rPr>
                <w:noProof/>
                <w:webHidden/>
              </w:rPr>
              <w:fldChar w:fldCharType="separate"/>
            </w:r>
            <w:r w:rsidR="00103F13">
              <w:rPr>
                <w:noProof/>
                <w:webHidden/>
              </w:rPr>
              <w:t>25</w:t>
            </w:r>
            <w:r w:rsidR="008D1940">
              <w:rPr>
                <w:noProof/>
                <w:webHidden/>
              </w:rPr>
              <w:fldChar w:fldCharType="end"/>
            </w:r>
          </w:hyperlink>
        </w:p>
        <w:p w14:paraId="24E8573E" w14:textId="758B9470" w:rsidR="008D1940" w:rsidRDefault="0075200A">
          <w:pPr>
            <w:pStyle w:val="TDC1"/>
            <w:tabs>
              <w:tab w:val="left" w:pos="420"/>
              <w:tab w:val="right" w:leader="dot" w:pos="9736"/>
            </w:tabs>
            <w:rPr>
              <w:noProof/>
              <w:kern w:val="2"/>
              <w:sz w:val="22"/>
              <w:szCs w:val="22"/>
              <w14:ligatures w14:val="standardContextual"/>
            </w:rPr>
          </w:pPr>
          <w:hyperlink w:anchor="_Toc153816495" w:history="1">
            <w:r w:rsidR="008D1940" w:rsidRPr="0023056A">
              <w:rPr>
                <w:rStyle w:val="Hipervnculo"/>
                <w:rFonts w:ascii="Times New Roman" w:eastAsia="Times New Roman" w:hAnsi="Times New Roman" w:cs="Times New Roman"/>
                <w:noProof/>
              </w:rPr>
              <w:t>8</w:t>
            </w:r>
            <w:r w:rsidR="008D1940">
              <w:rPr>
                <w:noProof/>
                <w:kern w:val="2"/>
                <w:sz w:val="22"/>
                <w:szCs w:val="22"/>
                <w14:ligatures w14:val="standardContextual"/>
              </w:rPr>
              <w:tab/>
            </w:r>
            <w:r w:rsidR="008D1940" w:rsidRPr="0023056A">
              <w:rPr>
                <w:rStyle w:val="Hipervnculo"/>
                <w:rFonts w:ascii="Times New Roman" w:eastAsia="Times New Roman" w:hAnsi="Times New Roman" w:cs="Times New Roman"/>
                <w:noProof/>
              </w:rPr>
              <w:t>BIBLIOGRAFIA</w:t>
            </w:r>
            <w:r w:rsidR="008D1940">
              <w:rPr>
                <w:noProof/>
                <w:webHidden/>
              </w:rPr>
              <w:tab/>
            </w:r>
            <w:r w:rsidR="008D1940">
              <w:rPr>
                <w:noProof/>
                <w:webHidden/>
              </w:rPr>
              <w:fldChar w:fldCharType="begin"/>
            </w:r>
            <w:r w:rsidR="008D1940">
              <w:rPr>
                <w:noProof/>
                <w:webHidden/>
              </w:rPr>
              <w:instrText xml:space="preserve"> PAGEREF _Toc153816495 \h </w:instrText>
            </w:r>
            <w:r w:rsidR="008D1940">
              <w:rPr>
                <w:noProof/>
                <w:webHidden/>
              </w:rPr>
            </w:r>
            <w:r w:rsidR="008D1940">
              <w:rPr>
                <w:noProof/>
                <w:webHidden/>
              </w:rPr>
              <w:fldChar w:fldCharType="separate"/>
            </w:r>
            <w:r w:rsidR="00103F13">
              <w:rPr>
                <w:noProof/>
                <w:webHidden/>
              </w:rPr>
              <w:t>25</w:t>
            </w:r>
            <w:r w:rsidR="008D1940">
              <w:rPr>
                <w:noProof/>
                <w:webHidden/>
              </w:rPr>
              <w:fldChar w:fldCharType="end"/>
            </w:r>
          </w:hyperlink>
        </w:p>
        <w:p w14:paraId="72EFF1F1" w14:textId="0067B926" w:rsidR="000A61E4" w:rsidRDefault="00BF12C3">
          <w:pPr>
            <w:rPr>
              <w:b/>
              <w:bCs/>
            </w:rPr>
          </w:pPr>
          <w:r>
            <w:rPr>
              <w:b/>
              <w:bCs/>
            </w:rPr>
            <w:fldChar w:fldCharType="end"/>
          </w:r>
        </w:p>
        <w:p w14:paraId="1DEDFE84" w14:textId="1BD24DFF" w:rsidR="00802372" w:rsidRPr="000A61E4" w:rsidRDefault="000A61E4" w:rsidP="000A61E4">
          <w:pPr>
            <w:rPr>
              <w:b/>
              <w:bCs/>
            </w:rPr>
          </w:pPr>
          <w:r>
            <w:rPr>
              <w:b/>
              <w:bCs/>
            </w:rPr>
            <w:br w:type="page"/>
          </w:r>
        </w:p>
      </w:sdtContent>
    </w:sdt>
    <w:p w14:paraId="5DCC6FD9" w14:textId="65501D6F" w:rsidR="000A61E4" w:rsidRPr="001C2A81" w:rsidRDefault="000A61E4" w:rsidP="000F7930">
      <w:pPr>
        <w:pStyle w:val="Ttulo1"/>
        <w:rPr>
          <w:rFonts w:ascii="Times New Roman" w:eastAsia="Times New Roman" w:hAnsi="Times New Roman" w:cs="Times New Roman"/>
          <w:sz w:val="28"/>
          <w:szCs w:val="28"/>
        </w:rPr>
      </w:pPr>
      <w:bookmarkStart w:id="0" w:name="_Toc153816452"/>
      <w:bookmarkStart w:id="1" w:name="_Toc153736782"/>
      <w:r w:rsidRPr="001C2A81">
        <w:rPr>
          <w:rFonts w:ascii="Times New Roman" w:eastAsia="Times New Roman" w:hAnsi="Times New Roman" w:cs="Times New Roman"/>
          <w:sz w:val="28"/>
          <w:szCs w:val="28"/>
        </w:rPr>
        <w:lastRenderedPageBreak/>
        <w:t>INTRODUCCION</w:t>
      </w:r>
      <w:bookmarkEnd w:id="0"/>
      <w:bookmarkEnd w:id="1"/>
    </w:p>
    <w:p w14:paraId="2822447D" w14:textId="5C7BE6A9" w:rsidR="00B865A4" w:rsidRPr="00B865A4" w:rsidRDefault="00B865A4" w:rsidP="00B865A4">
      <w:r w:rsidRPr="00B865A4">
        <w:t xml:space="preserve">En </w:t>
      </w:r>
      <w:r>
        <w:t>esta memoria</w:t>
      </w:r>
      <w:r w:rsidRPr="00B865A4">
        <w:t xml:space="preserve"> se proporcionará una explicación detallada acerca del desarrollo, funcionamiento, tecnologías empleadas, problemas abordados, posibles mejoras futuras, desafíos surgidos durante el progreso de la aplicación y las soluciones adoptadas</w:t>
      </w:r>
      <w:r w:rsidR="00FB7FE3">
        <w:t>.</w:t>
      </w:r>
    </w:p>
    <w:p w14:paraId="054F2425" w14:textId="01B8626B" w:rsidR="006026C1" w:rsidRDefault="00B865A4" w:rsidP="00B865A4">
      <w:r w:rsidRPr="00B865A4">
        <w:t xml:space="preserve">La aplicación en cuestión </w:t>
      </w:r>
      <w:r w:rsidR="00FB7FE3">
        <w:t xml:space="preserve">se llama NBA Fantazy y </w:t>
      </w:r>
      <w:r w:rsidRPr="00B865A4">
        <w:t>es una página web</w:t>
      </w:r>
      <w:r w:rsidR="00D84372">
        <w:t xml:space="preserve"> orientada a la NBA</w:t>
      </w:r>
      <w:r w:rsidRPr="00B865A4">
        <w:t xml:space="preserve"> </w:t>
      </w:r>
      <w:r w:rsidR="00FB20F7">
        <w:t xml:space="preserve">que puede </w:t>
      </w:r>
      <w:r w:rsidRPr="00B865A4">
        <w:t>servir como herramienta de asistencia para cualquier participante de juegos de estilo Fantasy</w:t>
      </w:r>
      <w:r w:rsidR="006026C1">
        <w:t xml:space="preserve">, </w:t>
      </w:r>
      <w:r w:rsidR="00D84372">
        <w:t>simuladores de crear tu quinteto inicial ideal y competir contra tus amigos u otras personas</w:t>
      </w:r>
      <w:r w:rsidR="006026C1">
        <w:t xml:space="preserve">, </w:t>
      </w:r>
      <w:r w:rsidR="00FB20F7">
        <w:t xml:space="preserve"> e incluso podría llegarse a utilizar en apuestas deportiv</w:t>
      </w:r>
      <w:r w:rsidR="00D84372">
        <w:t>a</w:t>
      </w:r>
      <w:r w:rsidR="00FB20F7">
        <w:t>s</w:t>
      </w:r>
      <w:r w:rsidR="008140E1">
        <w:t xml:space="preserve"> del estilo que jugador será el MVP del campeonato, el mejor jugador defensivo, rookie del año etc, es decir, apuestas que se basan especialmente en las estadísticas puras de un jugador</w:t>
      </w:r>
      <w:r w:rsidRPr="00B865A4">
        <w:t xml:space="preserve">. </w:t>
      </w:r>
    </w:p>
    <w:p w14:paraId="67646A7D" w14:textId="77777777" w:rsidR="00636FB6" w:rsidRDefault="00B865A4" w:rsidP="00B865A4">
      <w:r w:rsidRPr="00B865A4">
        <w:t>La función principal de la aplicación se</w:t>
      </w:r>
      <w:r w:rsidR="0042173D">
        <w:t xml:space="preserve">rá orientar a los usuarios </w:t>
      </w:r>
      <w:r w:rsidRPr="00B865A4">
        <w:t>sobre qué jugador</w:t>
      </w:r>
      <w:r w:rsidR="0042173D">
        <w:t>es</w:t>
      </w:r>
      <w:r w:rsidRPr="00B865A4">
        <w:t xml:space="preserve"> </w:t>
      </w:r>
      <w:r w:rsidR="0042173D">
        <w:t>podrían fichar para su Fantasy</w:t>
      </w:r>
      <w:r w:rsidR="00194CA5">
        <w:t xml:space="preserve"> o, como se ha dicho anteriormente, a </w:t>
      </w:r>
      <w:r w:rsidR="00626C1E">
        <w:t>cuáles</w:t>
      </w:r>
      <w:r w:rsidR="00194CA5">
        <w:t xml:space="preserve"> apostar en determinados ámbitos</w:t>
      </w:r>
      <w:r w:rsidR="00636FB6">
        <w:t xml:space="preserve">. </w:t>
      </w:r>
    </w:p>
    <w:p w14:paraId="2FC079D2" w14:textId="0CE28D6D" w:rsidR="00B865A4" w:rsidRPr="00B865A4" w:rsidRDefault="00636FB6" w:rsidP="00B865A4">
      <w:r>
        <w:t>Una vez entrado al sitio web, este contará con un Inicio de  Sesión y luego un Recomendador</w:t>
      </w:r>
      <w:r w:rsidR="00801B11">
        <w:t xml:space="preserve"> que</w:t>
      </w:r>
      <w:r w:rsidR="00B865A4" w:rsidRPr="00B865A4">
        <w:t xml:space="preserve"> contará con varias secciones, siendo la más destacada el</w:t>
      </w:r>
      <w:r w:rsidR="00801B11">
        <w:t xml:space="preserve"> apartado de </w:t>
      </w:r>
      <w:r w:rsidR="00EA7D2D">
        <w:t>Jugadores Recomendados Para Ti, además de un buscador de Jugadores</w:t>
      </w:r>
      <w:r w:rsidR="00BF63F4">
        <w:t xml:space="preserve"> con diversos filtros para facilitar la </w:t>
      </w:r>
      <w:r w:rsidR="00D1579F">
        <w:t>búsqueda</w:t>
      </w:r>
      <w:r w:rsidR="00EA7D2D">
        <w:t xml:space="preserve">, </w:t>
      </w:r>
      <w:r w:rsidR="001207A0">
        <w:t>una función de buscar Jugadores Similares a un Jugador determinado y también una lista con tus Jugadores Favoritos</w:t>
      </w:r>
      <w:r w:rsidR="00BB124D">
        <w:t>, la cuál será muy importante ya que sobre ella se basará los Recomendados Para Ti</w:t>
      </w:r>
      <w:r w:rsidR="00EA7D2D">
        <w:t xml:space="preserve">. </w:t>
      </w:r>
      <w:r w:rsidR="001C0E74">
        <w:t xml:space="preserve">También cabe destacar, que se podrá visualizar los datos de un jugador pulsando sobre su </w:t>
      </w:r>
      <w:r w:rsidR="00477062">
        <w:t>botón de INFO. Esto es importante ya que el Buscador de Jugadores</w:t>
      </w:r>
      <w:r w:rsidR="00B42338">
        <w:t xml:space="preserve"> está simplificado con las estadísticas más importantes de los Jugadores como pueden ser puntos o asistencias, dejando de lado aquellas que son más </w:t>
      </w:r>
      <w:r w:rsidR="00F97A45">
        <w:t xml:space="preserve">profundas y suelen ser combinaciones de otras, como efectividad en tiros de campo, ya que al fin y al cabo, se querrá buscar </w:t>
      </w:r>
      <w:r w:rsidR="00D1579F">
        <w:t>jugadores simplemente.</w:t>
      </w:r>
    </w:p>
    <w:p w14:paraId="627658C9" w14:textId="77777777" w:rsidR="007B69C5" w:rsidRDefault="00D1579F" w:rsidP="00B865A4">
      <w:r>
        <w:t>Cabe</w:t>
      </w:r>
      <w:r w:rsidR="00B865A4" w:rsidRPr="00B865A4">
        <w:t xml:space="preserve"> destacar que </w:t>
      </w:r>
      <w:r>
        <w:t>la</w:t>
      </w:r>
      <w:r w:rsidR="00B865A4" w:rsidRPr="00B865A4">
        <w:t xml:space="preserve"> aplicación está diseñada para ser accesible </w:t>
      </w:r>
      <w:r w:rsidR="00A967EC">
        <w:t>para cualquier usuario, con una paleta de colores agradable y una estructura clara de navegación</w:t>
      </w:r>
      <w:r w:rsidR="00B865A4" w:rsidRPr="00B865A4">
        <w:t xml:space="preserve">, sin importar sus conocimientos sobre la </w:t>
      </w:r>
      <w:r w:rsidR="007B69C5">
        <w:t>NBA</w:t>
      </w:r>
    </w:p>
    <w:p w14:paraId="3D944E2E" w14:textId="38549F0E" w:rsidR="00B865A4" w:rsidRDefault="00B865A4" w:rsidP="00B865A4">
      <w:r w:rsidRPr="00B865A4">
        <w:t xml:space="preserve">Además, </w:t>
      </w:r>
      <w:r w:rsidR="007B69C5">
        <w:t>se podría considerar</w:t>
      </w:r>
      <w:r w:rsidRPr="00B865A4">
        <w:t xml:space="preserve"> la posibilidad de ampliar este proyecto en el futuro para incluir </w:t>
      </w:r>
      <w:r w:rsidR="00BA0373">
        <w:t>más información de otras temporadas de la NBA, e incluso poder dar un salto a ligas domésticas como podrían ser la ACB o la Euroliga.</w:t>
      </w:r>
    </w:p>
    <w:p w14:paraId="480DC5EF" w14:textId="5ED8FF2E" w:rsidR="00EC39A9" w:rsidRPr="001C2A81" w:rsidRDefault="00C72A6D" w:rsidP="00EC39A9">
      <w:pPr>
        <w:pStyle w:val="Ttulo1"/>
        <w:rPr>
          <w:rFonts w:ascii="Times New Roman" w:eastAsia="Times New Roman" w:hAnsi="Times New Roman" w:cs="Times New Roman"/>
          <w:sz w:val="28"/>
          <w:szCs w:val="28"/>
        </w:rPr>
      </w:pPr>
      <w:bookmarkStart w:id="2" w:name="_Toc153816453"/>
      <w:bookmarkStart w:id="3" w:name="_Toc153736783"/>
      <w:r w:rsidRPr="001C2A81">
        <w:rPr>
          <w:rFonts w:ascii="Times New Roman" w:eastAsia="Times New Roman" w:hAnsi="Times New Roman" w:cs="Times New Roman"/>
          <w:sz w:val="28"/>
          <w:szCs w:val="28"/>
        </w:rPr>
        <w:t>DESCRIPCIÓN DEL PROBLEMA</w:t>
      </w:r>
      <w:bookmarkEnd w:id="2"/>
      <w:bookmarkEnd w:id="3"/>
    </w:p>
    <w:p w14:paraId="6F562326" w14:textId="2716445D" w:rsidR="00EC39A9" w:rsidRDefault="00EC39A9" w:rsidP="00EC39A9">
      <w:r>
        <w:t xml:space="preserve">El baloncesto, como deporte de gran popularidad a nivel mundial, ha generado un entorno competitivo y apasionante tanto en las canchas reales como en el ámbito virtual de las ligas </w:t>
      </w:r>
      <w:r w:rsidR="00A65439">
        <w:t>F</w:t>
      </w:r>
      <w:r>
        <w:t xml:space="preserve">antasy. Sin embargo, este entorno no está exento de desafíos y obstáculos que los participantes enfrentan al intentar conformar equipos exitosos en sus ligas </w:t>
      </w:r>
      <w:r w:rsidR="00A65439">
        <w:t>F</w:t>
      </w:r>
      <w:r>
        <w:t>antasy. A continuación, se detallan algunos de los problemas recurrentes que motivan la necesidad de una aplicación especializada en recomendar jugadores para mejorar la experiencia de los usuarios.</w:t>
      </w:r>
    </w:p>
    <w:p w14:paraId="54BC9A7E" w14:textId="3D615A06" w:rsidR="00EC39A9" w:rsidRDefault="00EC39A9" w:rsidP="001C2A81">
      <w:pPr>
        <w:pStyle w:val="Prrafodelista"/>
        <w:numPr>
          <w:ilvl w:val="0"/>
          <w:numId w:val="3"/>
        </w:numPr>
      </w:pPr>
      <w:r w:rsidRPr="008677B0">
        <w:rPr>
          <w:b/>
          <w:bCs/>
        </w:rPr>
        <w:t>Abundancia de Datos</w:t>
      </w:r>
      <w:r>
        <w:t xml:space="preserve">: La vasta cantidad de datos estadísticos, históricos y de rendimiento de los jugadores de baloncesto puede resultar abrumadora para los participantes de las ligas </w:t>
      </w:r>
      <w:r w:rsidR="001D4448">
        <w:t>F</w:t>
      </w:r>
      <w:r>
        <w:t>antasy. Se presenta un desafío para los usuarios analizar eficientemente esta información para tomar decisiones informadas sobre sus elecciones de jugadores.</w:t>
      </w:r>
    </w:p>
    <w:p w14:paraId="621FF5E1" w14:textId="2C4F9FD9" w:rsidR="00EC39A9" w:rsidRDefault="00EC39A9" w:rsidP="001C2A81">
      <w:pPr>
        <w:pStyle w:val="Prrafodelista"/>
        <w:numPr>
          <w:ilvl w:val="0"/>
          <w:numId w:val="3"/>
        </w:numPr>
      </w:pPr>
      <w:r w:rsidRPr="008677B0">
        <w:rPr>
          <w:b/>
          <w:bCs/>
        </w:rPr>
        <w:t>Complejidad en la Selección de Jugadores</w:t>
      </w:r>
      <w:r>
        <w:t>:</w:t>
      </w:r>
      <w:r w:rsidR="0031063B">
        <w:t xml:space="preserve"> </w:t>
      </w:r>
      <w:r>
        <w:t>Elegir el conjunto óptimo de jugadores para formar un equipo competitivo implica considerar diversas variables, como lesiones, rachas de rendimiento, enfrentamientos y estrategias de juego</w:t>
      </w:r>
      <w:r w:rsidR="001D4448">
        <w:t>. En nuestro caso solo nos basaremos en estadísticas puras y duras</w:t>
      </w:r>
      <w:r>
        <w:t xml:space="preserve">. Este proceso puede ser complicado y consumir tiempo, especialmente para aquellos usuarios que no poseen un profundo conocimiento del baloncesto y las ligas </w:t>
      </w:r>
      <w:r w:rsidR="001D4448">
        <w:t>F</w:t>
      </w:r>
      <w:r>
        <w:t>antasy.</w:t>
      </w:r>
    </w:p>
    <w:p w14:paraId="5249EC69" w14:textId="613570AA" w:rsidR="00EC39A9" w:rsidRDefault="00EC39A9" w:rsidP="001C2A81">
      <w:pPr>
        <w:pStyle w:val="Prrafodelista"/>
        <w:numPr>
          <w:ilvl w:val="0"/>
          <w:numId w:val="3"/>
        </w:numPr>
      </w:pPr>
      <w:r w:rsidRPr="008677B0">
        <w:rPr>
          <w:b/>
          <w:bCs/>
        </w:rPr>
        <w:lastRenderedPageBreak/>
        <w:t>Cambio Dinámico en el Rendimiento de Jugadores</w:t>
      </w:r>
      <w:r>
        <w:t>: Lesiones repentinas, cambios en el estado físico de los jugadores y otras variables impredecibles pueden tener un impacto significativo en el rendimiento de un jugador. Los participantes necesitan estar al tanto de estas dinámicas para ajustar rápidamente sus estrategias, una tarea desafiante sin el apoyo de herramientas especializadas.</w:t>
      </w:r>
    </w:p>
    <w:p w14:paraId="789F63B2" w14:textId="3896B699" w:rsidR="00EC39A9" w:rsidRDefault="00EC39A9" w:rsidP="001C2A81">
      <w:pPr>
        <w:pStyle w:val="Prrafodelista"/>
        <w:numPr>
          <w:ilvl w:val="0"/>
          <w:numId w:val="3"/>
        </w:numPr>
      </w:pPr>
      <w:r w:rsidRPr="008677B0">
        <w:rPr>
          <w:b/>
          <w:bCs/>
        </w:rPr>
        <w:t>Necesidad de Recomendaciones Personalizadas</w:t>
      </w:r>
      <w:r>
        <w:t xml:space="preserve">: Cada usuario tiene un enfoque único y preferencias al construir su equipo </w:t>
      </w:r>
      <w:r w:rsidR="00F778AB">
        <w:t>F</w:t>
      </w:r>
      <w:r>
        <w:t>antasy. Una aplicación efectiva debería ser capaz de proporcionar recomendaciones personalizadas que se alineen con el estilo y objetivos individuales de cada participante.</w:t>
      </w:r>
    </w:p>
    <w:p w14:paraId="0B2549B5" w14:textId="57B50360" w:rsidR="00562060" w:rsidRDefault="007144F3" w:rsidP="00EC39A9">
      <w:r>
        <w:rPr>
          <w:noProof/>
        </w:rPr>
        <w:drawing>
          <wp:anchor distT="0" distB="0" distL="114300" distR="114300" simplePos="0" relativeHeight="251658245" behindDoc="0" locked="0" layoutInCell="1" allowOverlap="1" wp14:anchorId="44D526DB" wp14:editId="31A08F37">
            <wp:simplePos x="0" y="0"/>
            <wp:positionH relativeFrom="column">
              <wp:posOffset>1877060</wp:posOffset>
            </wp:positionH>
            <wp:positionV relativeFrom="paragraph">
              <wp:posOffset>707390</wp:posOffset>
            </wp:positionV>
            <wp:extent cx="4253230" cy="2653030"/>
            <wp:effectExtent l="0" t="0" r="0" b="0"/>
            <wp:wrapTopAndBottom/>
            <wp:docPr id="1236838010" name="Imagen 1236838010" descr="Juega al NBA FANTASY y reta a tus amigos! | NBA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ega al NBA FANTASY y reta a tus amigos! | NBA I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3230" cy="2653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4A5D08DB" wp14:editId="72A0A486">
            <wp:simplePos x="0" y="0"/>
            <wp:positionH relativeFrom="column">
              <wp:posOffset>26035</wp:posOffset>
            </wp:positionH>
            <wp:positionV relativeFrom="paragraph">
              <wp:posOffset>707390</wp:posOffset>
            </wp:positionV>
            <wp:extent cx="1850390" cy="2653030"/>
            <wp:effectExtent l="0" t="0" r="0" b="0"/>
            <wp:wrapTopAndBottom/>
            <wp:docPr id="898762603" name="Imagen 898762603" descr="Cómo jugar, reglas y puntuaciones en la Fantasy NBA 18/19 de Sweet H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jugar, reglas y puntuaciones en la Fantasy NBA 18/19 de Sweet Hoop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0390" cy="2653030"/>
                    </a:xfrm>
                    <a:prstGeom prst="rect">
                      <a:avLst/>
                    </a:prstGeom>
                    <a:noFill/>
                    <a:ln>
                      <a:noFill/>
                    </a:ln>
                  </pic:spPr>
                </pic:pic>
              </a:graphicData>
            </a:graphic>
            <wp14:sizeRelH relativeFrom="page">
              <wp14:pctWidth>0</wp14:pctWidth>
            </wp14:sizeRelH>
            <wp14:sizeRelV relativeFrom="page">
              <wp14:pctHeight>0</wp14:pctHeight>
            </wp14:sizeRelV>
          </wp:anchor>
        </w:drawing>
      </w:r>
      <w:r w:rsidR="00EC39A9">
        <w:t xml:space="preserve">La existencia de estos desafíos resalta la importancia de una solución tecnológica que simplifique y optimice el proceso de selección de jugadores en las ligas </w:t>
      </w:r>
      <w:r w:rsidR="00F778AB">
        <w:t>F</w:t>
      </w:r>
      <w:r w:rsidR="00EC39A9">
        <w:t>antasy de baloncesto, proporcionando a los usuarios recomendaciones inteligentes y adaptadas a sus necesidades específicas.</w:t>
      </w:r>
    </w:p>
    <w:p w14:paraId="796850CA" w14:textId="5F0DBB3F" w:rsidR="00C72A6D" w:rsidRDefault="00C72A6D" w:rsidP="00B865A4"/>
    <w:p w14:paraId="6D0A420F" w14:textId="197F44CD" w:rsidR="00C72A6D" w:rsidRPr="001C2A81" w:rsidRDefault="00EF017D" w:rsidP="00EF017D">
      <w:pPr>
        <w:pStyle w:val="Ttulo1"/>
        <w:rPr>
          <w:rFonts w:ascii="Times New Roman" w:eastAsia="Times New Roman" w:hAnsi="Times New Roman" w:cs="Times New Roman"/>
          <w:sz w:val="28"/>
          <w:szCs w:val="28"/>
        </w:rPr>
      </w:pPr>
      <w:bookmarkStart w:id="4" w:name="_Toc153816454"/>
      <w:bookmarkStart w:id="5" w:name="_Toc153736784"/>
      <w:r w:rsidRPr="001C2A81">
        <w:rPr>
          <w:rFonts w:ascii="Times New Roman" w:eastAsia="Times New Roman" w:hAnsi="Times New Roman" w:cs="Times New Roman"/>
          <w:sz w:val="28"/>
          <w:szCs w:val="28"/>
        </w:rPr>
        <w:t>HERRAMIENTAS DE DESARROLLO</w:t>
      </w:r>
      <w:bookmarkEnd w:id="4"/>
      <w:bookmarkEnd w:id="5"/>
    </w:p>
    <w:p w14:paraId="581F2D75" w14:textId="725938B1" w:rsidR="00445FA5" w:rsidRDefault="00A36EDD" w:rsidP="00445FA5">
      <w:r w:rsidRPr="00A36EDD">
        <w:t xml:space="preserve">El desarrollo se ha orientado a hacer una aplicación web, que permita la conexión a la misma desde cualquier dispositivo ya sea móvil u ordenador, </w:t>
      </w:r>
      <w:r>
        <w:t>por ello se ha elegido e</w:t>
      </w:r>
      <w:r w:rsidR="00445FA5">
        <w:t>l modelo-vista-controlador (MVC)</w:t>
      </w:r>
      <w:r>
        <w:t xml:space="preserve">, </w:t>
      </w:r>
      <w:r w:rsidR="00445FA5">
        <w:t>un patrón arquitectónico utilizado en el diseño de software, especialmente en el desarrollo de aplicaciones web. El objetivo principal del patrón MVC es separar la lógica de presentación de la lógica de negocio y la gestión de eventos. Esta separación facilita la modificación y mantenimiento del código, ya que los distintos componentes del sistema tienen responsabilidades bien definidas.</w:t>
      </w:r>
    </w:p>
    <w:p w14:paraId="3F6B9041" w14:textId="58014CEC" w:rsidR="00445FA5" w:rsidRDefault="00445FA5" w:rsidP="00445FA5">
      <w:r>
        <w:t>A continuación, se explica cada componente del patrón MVC</w:t>
      </w:r>
      <w:r w:rsidR="003A1BB5">
        <w:t>:</w:t>
      </w:r>
    </w:p>
    <w:p w14:paraId="1C89DAA4" w14:textId="07B165FF" w:rsidR="00445FA5" w:rsidRPr="008E6D7E" w:rsidRDefault="00445FA5" w:rsidP="003A1BB5">
      <w:pPr>
        <w:pStyle w:val="Ttulo2"/>
        <w:rPr>
          <w:rFonts w:ascii="Times New Roman" w:hAnsi="Times New Roman" w:cs="Times New Roman"/>
          <w:sz w:val="26"/>
          <w:szCs w:val="26"/>
        </w:rPr>
      </w:pPr>
      <w:bookmarkStart w:id="6" w:name="_Toc153816455"/>
      <w:bookmarkStart w:id="7" w:name="_Toc153736785"/>
      <w:r w:rsidRPr="008E6D7E">
        <w:rPr>
          <w:rFonts w:ascii="Times New Roman" w:hAnsi="Times New Roman" w:cs="Times New Roman"/>
          <w:sz w:val="26"/>
          <w:szCs w:val="26"/>
        </w:rPr>
        <w:t>Modelo</w:t>
      </w:r>
      <w:bookmarkEnd w:id="6"/>
      <w:bookmarkEnd w:id="7"/>
    </w:p>
    <w:p w14:paraId="52C93669" w14:textId="77777777" w:rsidR="008E6D7E" w:rsidRPr="008E6D7E" w:rsidRDefault="00445FA5" w:rsidP="008E6D7E">
      <w:pPr>
        <w:pStyle w:val="Ttulo3"/>
        <w:rPr>
          <w:rFonts w:ascii="Times New Roman" w:hAnsi="Times New Roman" w:cs="Times New Roman"/>
        </w:rPr>
      </w:pPr>
      <w:bookmarkStart w:id="8" w:name="_Toc153816456"/>
      <w:bookmarkStart w:id="9" w:name="_Toc153736786"/>
      <w:r w:rsidRPr="008E6D7E">
        <w:rPr>
          <w:rFonts w:ascii="Times New Roman" w:hAnsi="Times New Roman" w:cs="Times New Roman"/>
        </w:rPr>
        <w:t>Responsabilidad</w:t>
      </w:r>
      <w:bookmarkEnd w:id="8"/>
      <w:bookmarkEnd w:id="9"/>
    </w:p>
    <w:p w14:paraId="46A1FDBB" w14:textId="29A8FB9B" w:rsidR="003A1BB5" w:rsidRDefault="00445FA5" w:rsidP="00445FA5">
      <w:r>
        <w:t>Representa la lógica de negocio y los datos de la aplicación. Esto incluye la gestión de datos, reglas de negocio, lógica de cálculos y cualquier otra manipulación de datos.</w:t>
      </w:r>
    </w:p>
    <w:p w14:paraId="587F2FA6" w14:textId="31EBF111" w:rsidR="00445FA5" w:rsidRPr="008E6D7E" w:rsidRDefault="00445FA5" w:rsidP="008E6D7E">
      <w:pPr>
        <w:pStyle w:val="Ttulo3"/>
        <w:rPr>
          <w:rFonts w:ascii="Times New Roman" w:hAnsi="Times New Roman" w:cs="Times New Roman"/>
        </w:rPr>
      </w:pPr>
      <w:bookmarkStart w:id="10" w:name="_Toc153816457"/>
      <w:bookmarkStart w:id="11" w:name="_Toc153736787"/>
      <w:r w:rsidRPr="008E6D7E">
        <w:rPr>
          <w:rFonts w:ascii="Times New Roman" w:hAnsi="Times New Roman" w:cs="Times New Roman"/>
        </w:rPr>
        <w:t>Características</w:t>
      </w:r>
      <w:bookmarkEnd w:id="10"/>
      <w:bookmarkEnd w:id="11"/>
    </w:p>
    <w:p w14:paraId="2253CE58" w14:textId="464B72FC" w:rsidR="00445FA5" w:rsidRDefault="00445FA5" w:rsidP="001C2A81">
      <w:pPr>
        <w:pStyle w:val="Prrafodelista"/>
        <w:numPr>
          <w:ilvl w:val="0"/>
          <w:numId w:val="4"/>
        </w:numPr>
      </w:pPr>
      <w:r>
        <w:t>El modelo es independiente de la interfaz de usuario. No tiene conocimiento directo de cómo se presenta la información al usuario.</w:t>
      </w:r>
    </w:p>
    <w:p w14:paraId="041FD40C" w14:textId="697B7A39" w:rsidR="00445FA5" w:rsidRDefault="00445FA5" w:rsidP="001C2A81">
      <w:pPr>
        <w:pStyle w:val="Prrafodelista"/>
        <w:numPr>
          <w:ilvl w:val="0"/>
          <w:numId w:val="4"/>
        </w:numPr>
      </w:pPr>
      <w:r>
        <w:t>Responde a las solicitudes del controlador y notifica cualquier cambio a las vistas asociadas.</w:t>
      </w:r>
    </w:p>
    <w:p w14:paraId="005647AB" w14:textId="0BF143EA" w:rsidR="008E6D7E" w:rsidRDefault="00445FA5" w:rsidP="001C2A81">
      <w:pPr>
        <w:pStyle w:val="Prrafodelista"/>
        <w:numPr>
          <w:ilvl w:val="0"/>
          <w:numId w:val="4"/>
        </w:numPr>
      </w:pPr>
      <w:r>
        <w:lastRenderedPageBreak/>
        <w:t>Puede haber varios modelos en una aplicación, cada uno representando una parte específica de la lógica de negocio.</w:t>
      </w:r>
    </w:p>
    <w:p w14:paraId="777622CE" w14:textId="0A029519" w:rsidR="00445FA5" w:rsidRPr="008E6D7E" w:rsidRDefault="00445FA5" w:rsidP="008E6D7E">
      <w:pPr>
        <w:pStyle w:val="Ttulo2"/>
        <w:rPr>
          <w:rFonts w:ascii="Times New Roman" w:hAnsi="Times New Roman" w:cs="Times New Roman"/>
          <w:sz w:val="26"/>
          <w:szCs w:val="26"/>
        </w:rPr>
      </w:pPr>
      <w:bookmarkStart w:id="12" w:name="_Toc153816458"/>
      <w:bookmarkStart w:id="13" w:name="_Toc153736788"/>
      <w:r w:rsidRPr="008E6D7E">
        <w:rPr>
          <w:rFonts w:ascii="Times New Roman" w:hAnsi="Times New Roman" w:cs="Times New Roman"/>
          <w:sz w:val="26"/>
          <w:szCs w:val="26"/>
        </w:rPr>
        <w:t>Vista</w:t>
      </w:r>
      <w:bookmarkEnd w:id="12"/>
      <w:bookmarkEnd w:id="13"/>
    </w:p>
    <w:p w14:paraId="72B2FB4D" w14:textId="22BDA67D" w:rsidR="008E6D7E" w:rsidRPr="008E6D7E" w:rsidRDefault="00445FA5" w:rsidP="008E6D7E">
      <w:pPr>
        <w:pStyle w:val="Ttulo3"/>
        <w:rPr>
          <w:rFonts w:ascii="Times New Roman" w:hAnsi="Times New Roman" w:cs="Times New Roman"/>
        </w:rPr>
      </w:pPr>
      <w:bookmarkStart w:id="14" w:name="_Toc153816459"/>
      <w:bookmarkStart w:id="15" w:name="_Toc153736789"/>
      <w:r w:rsidRPr="008E6D7E">
        <w:rPr>
          <w:rFonts w:ascii="Times New Roman" w:hAnsi="Times New Roman" w:cs="Times New Roman"/>
        </w:rPr>
        <w:t>Responsabilidad</w:t>
      </w:r>
      <w:bookmarkEnd w:id="14"/>
      <w:bookmarkEnd w:id="15"/>
      <w:r w:rsidRPr="008E6D7E">
        <w:rPr>
          <w:rFonts w:ascii="Times New Roman" w:hAnsi="Times New Roman" w:cs="Times New Roman"/>
        </w:rPr>
        <w:t xml:space="preserve"> </w:t>
      </w:r>
    </w:p>
    <w:p w14:paraId="0A223AC4" w14:textId="61AAD61B" w:rsidR="00445FA5" w:rsidRDefault="00445FA5" w:rsidP="00445FA5">
      <w:r>
        <w:t>Es responsable de la presentación de la información al usuario y de la interacción con él. Muestra los datos provenientes del modelo y envía las interacciones del usuario al controlador.</w:t>
      </w:r>
    </w:p>
    <w:p w14:paraId="5E3531B7" w14:textId="2DDC865A" w:rsidR="00445FA5" w:rsidRPr="008E6D7E" w:rsidRDefault="00445FA5" w:rsidP="008E6D7E">
      <w:pPr>
        <w:pStyle w:val="Ttulo3"/>
        <w:rPr>
          <w:rFonts w:ascii="Times New Roman" w:hAnsi="Times New Roman" w:cs="Times New Roman"/>
        </w:rPr>
      </w:pPr>
      <w:bookmarkStart w:id="16" w:name="_Toc153816460"/>
      <w:bookmarkStart w:id="17" w:name="_Toc153736790"/>
      <w:r w:rsidRPr="008E6D7E">
        <w:rPr>
          <w:rFonts w:ascii="Times New Roman" w:hAnsi="Times New Roman" w:cs="Times New Roman"/>
        </w:rPr>
        <w:t>Características</w:t>
      </w:r>
      <w:bookmarkEnd w:id="16"/>
      <w:bookmarkEnd w:id="17"/>
    </w:p>
    <w:p w14:paraId="39C12261" w14:textId="40009750" w:rsidR="00445FA5" w:rsidRDefault="00445FA5" w:rsidP="001C2A81">
      <w:pPr>
        <w:pStyle w:val="Prrafodelista"/>
        <w:numPr>
          <w:ilvl w:val="0"/>
          <w:numId w:val="5"/>
        </w:numPr>
      </w:pPr>
      <w:r>
        <w:t>La vista tiene conocimiento del modelo, pero no de la lógica de negocio subyacente.</w:t>
      </w:r>
    </w:p>
    <w:p w14:paraId="4150C877" w14:textId="1A62AE10" w:rsidR="00445FA5" w:rsidRDefault="00445FA5" w:rsidP="001C2A81">
      <w:pPr>
        <w:pStyle w:val="Prrafodelista"/>
        <w:numPr>
          <w:ilvl w:val="0"/>
          <w:numId w:val="5"/>
        </w:numPr>
      </w:pPr>
      <w:r>
        <w:t>Puede haber múltiples vistas que presentan los datos de manera diferente, según las necesidades del usuario.</w:t>
      </w:r>
    </w:p>
    <w:p w14:paraId="298BA4F6" w14:textId="5779DB0D" w:rsidR="00445FA5" w:rsidRDefault="00445FA5" w:rsidP="001C2A81">
      <w:pPr>
        <w:pStyle w:val="Prrafodelista"/>
        <w:numPr>
          <w:ilvl w:val="0"/>
          <w:numId w:val="5"/>
        </w:numPr>
      </w:pPr>
      <w:r>
        <w:t>Las vistas reciben actualizaciones desde el modelo cuando los datos cambian y también envían comandos al controlador cuando el usuario interactúa.</w:t>
      </w:r>
    </w:p>
    <w:p w14:paraId="6D442BCF" w14:textId="65836821" w:rsidR="00445FA5" w:rsidRPr="008E6D7E" w:rsidRDefault="008E6D7E" w:rsidP="008E6D7E">
      <w:pPr>
        <w:pStyle w:val="Ttulo2"/>
        <w:rPr>
          <w:rFonts w:ascii="Times New Roman" w:hAnsi="Times New Roman" w:cs="Times New Roman"/>
          <w:sz w:val="26"/>
          <w:szCs w:val="26"/>
        </w:rPr>
      </w:pPr>
      <w:bookmarkStart w:id="18" w:name="_Toc153816461"/>
      <w:bookmarkStart w:id="19" w:name="_Toc153736791"/>
      <w:r w:rsidRPr="008E6D7E">
        <w:rPr>
          <w:rFonts w:ascii="Times New Roman" w:hAnsi="Times New Roman" w:cs="Times New Roman"/>
          <w:sz w:val="26"/>
          <w:szCs w:val="26"/>
        </w:rPr>
        <w:t>C</w:t>
      </w:r>
      <w:r w:rsidR="00445FA5" w:rsidRPr="008E6D7E">
        <w:rPr>
          <w:rFonts w:ascii="Times New Roman" w:hAnsi="Times New Roman" w:cs="Times New Roman"/>
          <w:sz w:val="26"/>
          <w:szCs w:val="26"/>
        </w:rPr>
        <w:t>ontrolador</w:t>
      </w:r>
      <w:bookmarkEnd w:id="18"/>
      <w:bookmarkEnd w:id="19"/>
    </w:p>
    <w:p w14:paraId="5425AAEE" w14:textId="2E512988" w:rsidR="008E6D7E" w:rsidRPr="008E6D7E" w:rsidRDefault="00445FA5" w:rsidP="008E6D7E">
      <w:pPr>
        <w:pStyle w:val="Ttulo3"/>
        <w:rPr>
          <w:rFonts w:ascii="Times New Roman" w:hAnsi="Times New Roman" w:cs="Times New Roman"/>
        </w:rPr>
      </w:pPr>
      <w:bookmarkStart w:id="20" w:name="_Toc153816462"/>
      <w:bookmarkStart w:id="21" w:name="_Toc153736792"/>
      <w:r w:rsidRPr="008E6D7E">
        <w:rPr>
          <w:rFonts w:ascii="Times New Roman" w:hAnsi="Times New Roman" w:cs="Times New Roman"/>
        </w:rPr>
        <w:t>Responsabilidad</w:t>
      </w:r>
      <w:bookmarkEnd w:id="20"/>
      <w:bookmarkEnd w:id="21"/>
    </w:p>
    <w:p w14:paraId="6B51981C" w14:textId="359DE44D" w:rsidR="00445FA5" w:rsidRDefault="00445FA5" w:rsidP="00445FA5">
      <w:r>
        <w:t>Maneja las interacciones del usuario y actúa como intermediario entre el modelo y la vista. Recibe las entradas del usuario, actualiza el modelo según sea necesario y actualiza la vista para reflejar los cambios.</w:t>
      </w:r>
    </w:p>
    <w:p w14:paraId="34456A60" w14:textId="42AA9B98" w:rsidR="00445FA5" w:rsidRPr="008E6D7E" w:rsidRDefault="00445FA5" w:rsidP="008E6D7E">
      <w:pPr>
        <w:pStyle w:val="Ttulo3"/>
        <w:rPr>
          <w:rFonts w:ascii="Times New Roman" w:hAnsi="Times New Roman" w:cs="Times New Roman"/>
        </w:rPr>
      </w:pPr>
      <w:bookmarkStart w:id="22" w:name="_Toc153816463"/>
      <w:bookmarkStart w:id="23" w:name="_Toc153736793"/>
      <w:r w:rsidRPr="008E6D7E">
        <w:rPr>
          <w:rFonts w:ascii="Times New Roman" w:hAnsi="Times New Roman" w:cs="Times New Roman"/>
        </w:rPr>
        <w:t>Características</w:t>
      </w:r>
      <w:bookmarkEnd w:id="22"/>
      <w:bookmarkEnd w:id="23"/>
    </w:p>
    <w:p w14:paraId="660EB69F" w14:textId="49B5AC27" w:rsidR="00445FA5" w:rsidRDefault="00445FA5" w:rsidP="001C2A81">
      <w:pPr>
        <w:pStyle w:val="Prrafodelista"/>
        <w:numPr>
          <w:ilvl w:val="0"/>
          <w:numId w:val="6"/>
        </w:numPr>
      </w:pPr>
      <w:r>
        <w:t>El controlador interpreta las acciones del usuario y traduce esas acciones en operaciones en el modelo.</w:t>
      </w:r>
    </w:p>
    <w:p w14:paraId="5D80D21E" w14:textId="1CC24AE1" w:rsidR="00445FA5" w:rsidRDefault="00445FA5" w:rsidP="001C2A81">
      <w:pPr>
        <w:pStyle w:val="Prrafodelista"/>
        <w:numPr>
          <w:ilvl w:val="0"/>
          <w:numId w:val="6"/>
        </w:numPr>
      </w:pPr>
      <w:r>
        <w:t>No tiene conocimiento de cómo se presenta la información al usuario, pero sí sabe qué vista se debe actualizar.</w:t>
      </w:r>
    </w:p>
    <w:p w14:paraId="3209B95E" w14:textId="02381449" w:rsidR="00445FA5" w:rsidRDefault="00445FA5" w:rsidP="001C2A81">
      <w:pPr>
        <w:pStyle w:val="Prrafodelista"/>
        <w:numPr>
          <w:ilvl w:val="0"/>
          <w:numId w:val="6"/>
        </w:numPr>
      </w:pPr>
      <w:r>
        <w:t>Puede haber varios controladores en una aplicación, cada uno manejando diferentes partes de la interfaz de usuario o funcionalidades específicas.</w:t>
      </w:r>
    </w:p>
    <w:p w14:paraId="6F9EC73F" w14:textId="253E2E55" w:rsidR="00445FA5" w:rsidRPr="008E6D7E" w:rsidRDefault="00445FA5" w:rsidP="008E6D7E">
      <w:pPr>
        <w:pStyle w:val="Ttulo2"/>
        <w:rPr>
          <w:rFonts w:ascii="Times New Roman" w:hAnsi="Times New Roman" w:cs="Times New Roman"/>
          <w:sz w:val="26"/>
          <w:szCs w:val="26"/>
        </w:rPr>
      </w:pPr>
      <w:bookmarkStart w:id="24" w:name="_Toc153816464"/>
      <w:bookmarkStart w:id="25" w:name="_Toc153736794"/>
      <w:r w:rsidRPr="008E6D7E">
        <w:rPr>
          <w:rFonts w:ascii="Times New Roman" w:hAnsi="Times New Roman" w:cs="Times New Roman"/>
          <w:sz w:val="26"/>
          <w:szCs w:val="26"/>
        </w:rPr>
        <w:t>Flujo de Trabajo en el Patrón MVC</w:t>
      </w:r>
      <w:bookmarkEnd w:id="24"/>
      <w:bookmarkEnd w:id="25"/>
    </w:p>
    <w:p w14:paraId="394EAE87" w14:textId="4C79A5BD" w:rsidR="00445FA5" w:rsidRDefault="00445FA5" w:rsidP="001C2A81">
      <w:pPr>
        <w:pStyle w:val="Prrafodelista"/>
        <w:numPr>
          <w:ilvl w:val="0"/>
          <w:numId w:val="7"/>
        </w:numPr>
      </w:pPr>
      <w:r>
        <w:t>El usuario interactúa con la interfaz de usuario, generando una acción.</w:t>
      </w:r>
    </w:p>
    <w:p w14:paraId="1A8A4796" w14:textId="721E8E28" w:rsidR="00445FA5" w:rsidRDefault="00445FA5" w:rsidP="001C2A81">
      <w:pPr>
        <w:pStyle w:val="Prrafodelista"/>
        <w:numPr>
          <w:ilvl w:val="0"/>
          <w:numId w:val="7"/>
        </w:numPr>
      </w:pPr>
      <w:r>
        <w:t>El controlador recibe la acción y actualiza el modelo según sea necesario.</w:t>
      </w:r>
    </w:p>
    <w:p w14:paraId="45E91777" w14:textId="7ECB68FF" w:rsidR="00445FA5" w:rsidRDefault="00445FA5" w:rsidP="001C2A81">
      <w:pPr>
        <w:pStyle w:val="Prrafodelista"/>
        <w:numPr>
          <w:ilvl w:val="0"/>
          <w:numId w:val="7"/>
        </w:numPr>
      </w:pPr>
      <w:r>
        <w:t>El modelo notifica a las vistas asociadas sobre cualquier cambio.</w:t>
      </w:r>
    </w:p>
    <w:p w14:paraId="1A35FF22" w14:textId="4A78B43D" w:rsidR="00445FA5" w:rsidRDefault="00445FA5" w:rsidP="001C2A81">
      <w:pPr>
        <w:pStyle w:val="Prrafodelista"/>
        <w:numPr>
          <w:ilvl w:val="0"/>
          <w:numId w:val="7"/>
        </w:numPr>
      </w:pPr>
      <w:r>
        <w:t>Las vistas consultan el modelo y actualizan la interfaz de usuario según los cambios.</w:t>
      </w:r>
    </w:p>
    <w:p w14:paraId="5E389840" w14:textId="5C8800C9" w:rsidR="00C72A6D" w:rsidRDefault="00A60620" w:rsidP="001C2A81">
      <w:pPr>
        <w:pStyle w:val="Prrafodelista"/>
        <w:numPr>
          <w:ilvl w:val="0"/>
          <w:numId w:val="7"/>
        </w:numPr>
      </w:pPr>
      <w:r>
        <w:rPr>
          <w:noProof/>
        </w:rPr>
        <w:drawing>
          <wp:anchor distT="0" distB="0" distL="114300" distR="114300" simplePos="0" relativeHeight="251658246" behindDoc="0" locked="0" layoutInCell="1" allowOverlap="1" wp14:anchorId="261A3430" wp14:editId="739E83AD">
            <wp:simplePos x="0" y="0"/>
            <wp:positionH relativeFrom="column">
              <wp:posOffset>1648460</wp:posOffset>
            </wp:positionH>
            <wp:positionV relativeFrom="paragraph">
              <wp:posOffset>229235</wp:posOffset>
            </wp:positionV>
            <wp:extent cx="2611120" cy="2658745"/>
            <wp:effectExtent l="0" t="0" r="0" b="8255"/>
            <wp:wrapTopAndBottom/>
            <wp:docPr id="1217716898" name="Imagen 1217716898" descr="Qué es MVC? Lo que deberías saber acerca de este patrón de arquitectura de  softwar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MVC? Lo que deberías saber acerca de este patrón de arquitectura de  software - DEV Communit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038"/>
                    <a:stretch/>
                  </pic:blipFill>
                  <pic:spPr bwMode="auto">
                    <a:xfrm>
                      <a:off x="0" y="0"/>
                      <a:ext cx="2611120" cy="2658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5FA5">
        <w:t>Este ciclo se repite cuando el usuario realiza nuevas interacciones.</w:t>
      </w:r>
    </w:p>
    <w:p w14:paraId="73D24FEF" w14:textId="5ECF3FF6" w:rsidR="00C72A6D" w:rsidRDefault="00616801" w:rsidP="00B865A4">
      <w:r>
        <w:lastRenderedPageBreak/>
        <w:t xml:space="preserve">El desarrollo </w:t>
      </w:r>
      <w:r w:rsidR="00EA48CA">
        <w:t>de la aplicación se ha realizado en un Windows 10, y el código en Visual Studio C</w:t>
      </w:r>
      <w:r w:rsidR="00723D39">
        <w:t>ode.</w:t>
      </w:r>
    </w:p>
    <w:p w14:paraId="14EE9102" w14:textId="5090F6F1" w:rsidR="00723D39" w:rsidRDefault="00723D39" w:rsidP="00723D39">
      <w:pPr>
        <w:pStyle w:val="Ttulo2"/>
        <w:rPr>
          <w:rFonts w:ascii="Times New Roman" w:hAnsi="Times New Roman" w:cs="Times New Roman"/>
          <w:sz w:val="26"/>
          <w:szCs w:val="26"/>
        </w:rPr>
      </w:pPr>
      <w:bookmarkStart w:id="26" w:name="_Toc153816465"/>
      <w:bookmarkStart w:id="27" w:name="_Toc153736795"/>
      <w:r w:rsidRPr="00723D39">
        <w:rPr>
          <w:rFonts w:ascii="Times New Roman" w:hAnsi="Times New Roman" w:cs="Times New Roman"/>
          <w:sz w:val="26"/>
          <w:szCs w:val="26"/>
        </w:rPr>
        <w:t>Backend</w:t>
      </w:r>
      <w:bookmarkEnd w:id="26"/>
      <w:bookmarkEnd w:id="27"/>
    </w:p>
    <w:p w14:paraId="37D29123" w14:textId="2AAA7ACD" w:rsidR="003D30B4" w:rsidRPr="003D30B4" w:rsidRDefault="003D30B4" w:rsidP="003D30B4">
      <w:r w:rsidRPr="003D30B4">
        <w:t xml:space="preserve">Se ha empleado Node.js para el backend, una tecnología que </w:t>
      </w:r>
      <w:r>
        <w:t>ya he utilizado en otras asignatura</w:t>
      </w:r>
      <w:r w:rsidRPr="003D30B4">
        <w:t>s.</w:t>
      </w:r>
    </w:p>
    <w:p w14:paraId="2416AAE2" w14:textId="36562A8E" w:rsidR="003D30B4" w:rsidRPr="003D30B4" w:rsidRDefault="003D30B4" w:rsidP="003D30B4">
      <w:r w:rsidRPr="003D30B4">
        <w:t xml:space="preserve">Para iniciar un proyecto con Node.js, solo </w:t>
      </w:r>
      <w:r w:rsidR="00DA7FD5">
        <w:t>hay que</w:t>
      </w:r>
      <w:r w:rsidRPr="003D30B4">
        <w:t xml:space="preserve"> descargarlo desde la página oficial, instalarlo y luego utilizar el comando 'npm init' en la terminal.</w:t>
      </w:r>
    </w:p>
    <w:p w14:paraId="14A6584D" w14:textId="655C02B9" w:rsidR="003D30B4" w:rsidRPr="003D30B4" w:rsidRDefault="003D30B4" w:rsidP="003D30B4">
      <w:r w:rsidRPr="003D30B4">
        <w:t>A continuación, el sistema solicitará información relacionada con nuestro proyecto. Una vez completado, podemos configurarlo para que funcione como un servidor web, y luego iniciarlo mediante 'npm start'.</w:t>
      </w:r>
    </w:p>
    <w:p w14:paraId="126EC9F6" w14:textId="15E79C44" w:rsidR="00723D39" w:rsidRDefault="00D62D12" w:rsidP="00723D39">
      <w:r>
        <w:rPr>
          <w:noProof/>
        </w:rPr>
        <w:drawing>
          <wp:anchor distT="0" distB="0" distL="114300" distR="114300" simplePos="0" relativeHeight="251658248" behindDoc="0" locked="0" layoutInCell="1" allowOverlap="1" wp14:anchorId="6172EB9E" wp14:editId="32E0BC32">
            <wp:simplePos x="0" y="0"/>
            <wp:positionH relativeFrom="column">
              <wp:posOffset>678353</wp:posOffset>
            </wp:positionH>
            <wp:positionV relativeFrom="paragraph">
              <wp:posOffset>554066</wp:posOffset>
            </wp:positionV>
            <wp:extent cx="4309110" cy="2153920"/>
            <wp:effectExtent l="0" t="0" r="0" b="0"/>
            <wp:wrapTopAndBottom/>
            <wp:docPr id="1796744768" name="Imagen 1796744768" descr="Node.js: Para qué se usa y cuándo, dónde usarlo para el desarrollo de tu  app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 Para qué se usa y cuándo, dónde usarlo para el desarrollo de tu  app de negoci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9110" cy="2153920"/>
                    </a:xfrm>
                    <a:prstGeom prst="rect">
                      <a:avLst/>
                    </a:prstGeom>
                    <a:noFill/>
                    <a:ln>
                      <a:noFill/>
                    </a:ln>
                  </pic:spPr>
                </pic:pic>
              </a:graphicData>
            </a:graphic>
            <wp14:sizeRelH relativeFrom="page">
              <wp14:pctWidth>0</wp14:pctWidth>
            </wp14:sizeRelH>
            <wp14:sizeRelV relativeFrom="page">
              <wp14:pctHeight>0</wp14:pctHeight>
            </wp14:sizeRelV>
          </wp:anchor>
        </w:drawing>
      </w:r>
      <w:r w:rsidR="003D30B4" w:rsidRPr="003D30B4">
        <w:t>En este punto, podemos agregar diferentes módulos a nuestro proyecto para facilitar el desarrollo de la aplicación. En mi caso, he empleado los siguientes</w:t>
      </w:r>
      <w:r w:rsidR="00C57625">
        <w:t>; Nodemon, Cors, Express y Neo4j-driver.</w:t>
      </w:r>
    </w:p>
    <w:p w14:paraId="3FD7E2E1" w14:textId="0A12FFAF" w:rsidR="00D62D12" w:rsidRPr="00723D39" w:rsidRDefault="00D62D12" w:rsidP="00723D39"/>
    <w:p w14:paraId="611D4876" w14:textId="1A488619" w:rsidR="00C72A6D" w:rsidRDefault="003D32BE" w:rsidP="003D32BE">
      <w:pPr>
        <w:pStyle w:val="Ttulo2"/>
        <w:rPr>
          <w:rFonts w:ascii="Times New Roman" w:hAnsi="Times New Roman" w:cs="Times New Roman"/>
          <w:sz w:val="26"/>
          <w:szCs w:val="26"/>
        </w:rPr>
      </w:pPr>
      <w:bookmarkStart w:id="28" w:name="_Toc153816466"/>
      <w:bookmarkStart w:id="29" w:name="_Toc153736796"/>
      <w:r w:rsidRPr="003D32BE">
        <w:rPr>
          <w:rFonts w:ascii="Times New Roman" w:hAnsi="Times New Roman" w:cs="Times New Roman"/>
          <w:sz w:val="26"/>
          <w:szCs w:val="26"/>
        </w:rPr>
        <w:t>Frontend</w:t>
      </w:r>
      <w:bookmarkEnd w:id="28"/>
      <w:bookmarkEnd w:id="29"/>
    </w:p>
    <w:p w14:paraId="2746334D" w14:textId="243462A5" w:rsidR="00770850" w:rsidRDefault="003D32BE" w:rsidP="00770850">
      <w:r>
        <w:t xml:space="preserve">Para el </w:t>
      </w:r>
      <w:r w:rsidR="00FC5EE8">
        <w:t xml:space="preserve">desarrollo </w:t>
      </w:r>
      <w:r w:rsidR="00770850">
        <w:t>del frontend se ha utilizado el framework React. React es una biblioteca de JavaScript creada por Facebook para construir interfaces de usuario interactivas. Su enfoque principal es la creación de componentes reutilizables, bloques de construcción independientes que representan partes específicas de la interfaz de usuario.</w:t>
      </w:r>
    </w:p>
    <w:p w14:paraId="42F5DEFE" w14:textId="5EED566F" w:rsidR="00770850" w:rsidRDefault="00770850" w:rsidP="00770850">
      <w:r>
        <w:t>Utiliza JSX, una extensión de la sintaxis de JavaScript que permite escribir código similar a XML/HTML dentro de archivos JavaScript. Esto facilita la creación y comprensión de la estructura de los componentes.</w:t>
      </w:r>
    </w:p>
    <w:p w14:paraId="44EFDDB3" w14:textId="57B2FF2C" w:rsidR="00770850" w:rsidRDefault="00770850" w:rsidP="00770850">
      <w:r>
        <w:t>React emplea un Virtual DOM, una representación en memoria del DOM real, para mejorar la eficiencia de las actualizaciones en la interfaz de usuario. En lugar de actualizar directamente el DOM, React compara las diferencias entre el Virtual DOM y el DOM real antes de realizar cambios, lo que minimiza la manipulación directa del DOM y mejora el rendimiento.</w:t>
      </w:r>
    </w:p>
    <w:p w14:paraId="74FC1E8F" w14:textId="31BF2696" w:rsidR="00770850" w:rsidRDefault="00770850" w:rsidP="00770850">
      <w:r>
        <w:t>Además, React sigue un flujo unidireccional de datos, lo que significa que los datos fluyen en una dirección, desde el componente principal hacia los componentes secundarios. Esto facilita el mantenimiento del estado de la aplicación y reduce la posibilidad de errores.</w:t>
      </w:r>
    </w:p>
    <w:p w14:paraId="355059E9" w14:textId="0B33D023" w:rsidR="003D32BE" w:rsidRDefault="00412967" w:rsidP="00770850">
      <w:r>
        <w:rPr>
          <w:noProof/>
        </w:rPr>
        <w:lastRenderedPageBreak/>
        <w:drawing>
          <wp:anchor distT="0" distB="0" distL="114300" distR="114300" simplePos="0" relativeHeight="251658247" behindDoc="0" locked="0" layoutInCell="1" allowOverlap="1" wp14:anchorId="21FAF6A7" wp14:editId="07C82CB8">
            <wp:simplePos x="0" y="0"/>
            <wp:positionH relativeFrom="column">
              <wp:posOffset>907011</wp:posOffset>
            </wp:positionH>
            <wp:positionV relativeFrom="paragraph">
              <wp:posOffset>601749</wp:posOffset>
            </wp:positionV>
            <wp:extent cx="4142105" cy="2294255"/>
            <wp:effectExtent l="0" t="0" r="0" b="0"/>
            <wp:wrapTopAndBottom/>
            <wp:docPr id="753598845" name="Imagen 753598845"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2105" cy="2294255"/>
                    </a:xfrm>
                    <a:prstGeom prst="rect">
                      <a:avLst/>
                    </a:prstGeom>
                    <a:noFill/>
                    <a:ln>
                      <a:noFill/>
                    </a:ln>
                  </pic:spPr>
                </pic:pic>
              </a:graphicData>
            </a:graphic>
            <wp14:sizeRelH relativeFrom="page">
              <wp14:pctWidth>0</wp14:pctWidth>
            </wp14:sizeRelH>
            <wp14:sizeRelV relativeFrom="page">
              <wp14:pctHeight>0</wp14:pctHeight>
            </wp14:sizeRelV>
          </wp:anchor>
        </w:drawing>
      </w:r>
      <w:r w:rsidR="00E33A07">
        <w:t xml:space="preserve">Por último al contar </w:t>
      </w:r>
      <w:r w:rsidR="00770850">
        <w:t xml:space="preserve">con una comunidad activa de desarrolladores y una amplia variedad de recursos, incluyendo tutoriales, documentación oficial y bibliotecas de terceros, </w:t>
      </w:r>
      <w:r w:rsidR="00E33A07">
        <w:t>he podido solucionar varias dudas que tenido durante el desarrollo de la aplicación</w:t>
      </w:r>
      <w:r w:rsidR="00770850">
        <w:t>.</w:t>
      </w:r>
    </w:p>
    <w:p w14:paraId="1572096E" w14:textId="5D659E82" w:rsidR="00412967" w:rsidRPr="003D32BE" w:rsidRDefault="00412967" w:rsidP="00770850"/>
    <w:p w14:paraId="139D810A" w14:textId="431F9FE7" w:rsidR="00C72A6D" w:rsidRPr="0028772F" w:rsidRDefault="0028772F" w:rsidP="0028772F">
      <w:pPr>
        <w:pStyle w:val="Ttulo2"/>
        <w:rPr>
          <w:rFonts w:ascii="Times New Roman" w:hAnsi="Times New Roman" w:cs="Times New Roman"/>
          <w:sz w:val="26"/>
          <w:szCs w:val="26"/>
        </w:rPr>
      </w:pPr>
      <w:bookmarkStart w:id="30" w:name="_Toc153816467"/>
      <w:bookmarkStart w:id="31" w:name="_Toc153736797"/>
      <w:r w:rsidRPr="0028772F">
        <w:rPr>
          <w:rFonts w:ascii="Times New Roman" w:hAnsi="Times New Roman" w:cs="Times New Roman"/>
          <w:sz w:val="26"/>
          <w:szCs w:val="26"/>
        </w:rPr>
        <w:t>Base De Datos</w:t>
      </w:r>
      <w:bookmarkEnd w:id="30"/>
      <w:bookmarkEnd w:id="31"/>
    </w:p>
    <w:p w14:paraId="56B64F1D" w14:textId="74DF0034" w:rsidR="00DE1B70" w:rsidRDefault="00DE1B70" w:rsidP="00B865A4">
      <w:r>
        <w:t>Como base de datos se utilizará Neo4j.</w:t>
      </w:r>
      <w:r w:rsidRPr="00DE1B70">
        <w:t xml:space="preserve">Neo4j es una base de datos orientada a grafos que organiza la información en nodos, relaciones y propiedades. Utiliza el lenguaje de consulta Cypher y mantiene transacciones ACID para garantizar la integridad de los datos. </w:t>
      </w:r>
    </w:p>
    <w:p w14:paraId="7C8707BD" w14:textId="3F22EB0E" w:rsidR="00C72A6D" w:rsidRDefault="000C612B" w:rsidP="00B865A4">
      <w:r w:rsidRPr="000C612B">
        <w:rPr>
          <w:noProof/>
        </w:rPr>
        <w:drawing>
          <wp:anchor distT="0" distB="0" distL="114300" distR="114300" simplePos="0" relativeHeight="251658249" behindDoc="0" locked="0" layoutInCell="1" allowOverlap="1" wp14:anchorId="5700DEBA" wp14:editId="47746429">
            <wp:simplePos x="0" y="0"/>
            <wp:positionH relativeFrom="column">
              <wp:posOffset>907473</wp:posOffset>
            </wp:positionH>
            <wp:positionV relativeFrom="paragraph">
              <wp:posOffset>998278</wp:posOffset>
            </wp:positionV>
            <wp:extent cx="3934460" cy="3034030"/>
            <wp:effectExtent l="0" t="0" r="8890" b="0"/>
            <wp:wrapTopAndBottom/>
            <wp:docPr id="1378129749" name="Imagen 1378129749"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29749" name="Imagen 1" descr="Imagen que contiene Patrón de fond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934460" cy="3034030"/>
                    </a:xfrm>
                    <a:prstGeom prst="rect">
                      <a:avLst/>
                    </a:prstGeom>
                  </pic:spPr>
                </pic:pic>
              </a:graphicData>
            </a:graphic>
            <wp14:sizeRelH relativeFrom="page">
              <wp14:pctWidth>0</wp14:pctWidth>
            </wp14:sizeRelH>
            <wp14:sizeRelV relativeFrom="page">
              <wp14:pctHeight>0</wp14:pctHeight>
            </wp14:sizeRelV>
          </wp:anchor>
        </w:drawing>
      </w:r>
      <w:r w:rsidR="00DE1B70" w:rsidRPr="00DE1B70">
        <w:t>Es escalable, flexible y se adapta bien a escenarios donde las relaciones son clave, como redes sociales o análisis de red. Neo4j tiene una comunidad activa, soporte empresarial y se utiliza en diversas aplicaciones, desde redes sociales hasta análisis de fraude y sistemas de recomendación. Su capacidad para gestionar datos altamente interconectados lo hace valioso en entornos donde las relaciones son fundamentales.</w:t>
      </w:r>
    </w:p>
    <w:p w14:paraId="3467E747" w14:textId="0C51F4A4" w:rsidR="000C612B" w:rsidRDefault="000C612B" w:rsidP="00B865A4"/>
    <w:p w14:paraId="2FCE7BC1" w14:textId="77777777" w:rsidR="00484396" w:rsidRDefault="00484396" w:rsidP="00B865A4"/>
    <w:p w14:paraId="47B01DCB" w14:textId="1CC7A2BF" w:rsidR="00484396" w:rsidRDefault="00484396" w:rsidP="00484396">
      <w:pPr>
        <w:pStyle w:val="Ttulo2"/>
        <w:rPr>
          <w:rFonts w:ascii="Times New Roman" w:hAnsi="Times New Roman" w:cs="Times New Roman"/>
          <w:sz w:val="26"/>
          <w:szCs w:val="26"/>
        </w:rPr>
      </w:pPr>
      <w:bookmarkStart w:id="32" w:name="_Toc153816468"/>
      <w:bookmarkStart w:id="33" w:name="_Toc153736798"/>
      <w:r w:rsidRPr="00484396">
        <w:rPr>
          <w:rFonts w:ascii="Times New Roman" w:hAnsi="Times New Roman" w:cs="Times New Roman"/>
          <w:sz w:val="26"/>
          <w:szCs w:val="26"/>
        </w:rPr>
        <w:lastRenderedPageBreak/>
        <w:t>Almacenamiento</w:t>
      </w:r>
      <w:bookmarkEnd w:id="32"/>
      <w:bookmarkEnd w:id="33"/>
    </w:p>
    <w:p w14:paraId="732E0B90" w14:textId="77777777" w:rsidR="00B42CB5" w:rsidRDefault="00484396" w:rsidP="00B42CB5">
      <w:r>
        <w:t>Para el almacenamiento de todo el proyecto se utilizará Github,</w:t>
      </w:r>
      <w:r w:rsidR="00B42CB5">
        <w:t xml:space="preserve"> </w:t>
      </w:r>
      <w:r w:rsidR="00B42CB5" w:rsidRPr="00B42CB5">
        <w:t>porque facilita la colaboración en el desarrollo de software, controla versiones de código, organiza proyectos, permite trabajo distribuido, posibilita despliegues continuos, actúa como portafolio profesional, integra herramientas externas, ofrece seguridad y promueve la colaboración abierta, impulsando la eficiencia y éxito en el desarrollo de software.</w:t>
      </w:r>
    </w:p>
    <w:p w14:paraId="7D06B921" w14:textId="4D927CB1" w:rsidR="00484396" w:rsidRDefault="001C2A81" w:rsidP="007A2127">
      <w:r>
        <w:rPr>
          <w:noProof/>
        </w:rPr>
        <w:drawing>
          <wp:inline distT="0" distB="0" distL="0" distR="0" wp14:anchorId="4CB663D7" wp14:editId="5171263F">
            <wp:extent cx="6188710" cy="3474720"/>
            <wp:effectExtent l="0" t="0" r="2540" b="0"/>
            <wp:docPr id="1067619989" name="Imagen 1067619989" descr="Qué es y para qué sirve GitHub? - LIS Data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y para qué sirve GitHub? - LIS Data Solu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3474720"/>
                    </a:xfrm>
                    <a:prstGeom prst="rect">
                      <a:avLst/>
                    </a:prstGeom>
                    <a:noFill/>
                    <a:ln>
                      <a:noFill/>
                    </a:ln>
                  </pic:spPr>
                </pic:pic>
              </a:graphicData>
            </a:graphic>
          </wp:inline>
        </w:drawing>
      </w:r>
    </w:p>
    <w:p w14:paraId="167E651B" w14:textId="00B2CDC0" w:rsidR="001C2A81" w:rsidRDefault="001C2A81" w:rsidP="001C2A81">
      <w:pPr>
        <w:pStyle w:val="Ttulo1"/>
        <w:rPr>
          <w:rFonts w:ascii="Times New Roman" w:eastAsia="Times New Roman" w:hAnsi="Times New Roman" w:cs="Times New Roman"/>
          <w:sz w:val="28"/>
          <w:szCs w:val="28"/>
        </w:rPr>
      </w:pPr>
      <w:bookmarkStart w:id="34" w:name="_Toc153816469"/>
      <w:bookmarkStart w:id="35" w:name="_Toc153736799"/>
      <w:r w:rsidRPr="001C2A81">
        <w:rPr>
          <w:rFonts w:ascii="Times New Roman" w:eastAsia="Times New Roman" w:hAnsi="Times New Roman" w:cs="Times New Roman"/>
          <w:sz w:val="28"/>
          <w:szCs w:val="28"/>
        </w:rPr>
        <w:t>APLICACIÓN</w:t>
      </w:r>
      <w:bookmarkEnd w:id="34"/>
      <w:bookmarkEnd w:id="35"/>
    </w:p>
    <w:p w14:paraId="55C2870D" w14:textId="54DEDCD4" w:rsidR="00BA762E" w:rsidRPr="00BA762E" w:rsidRDefault="00BA762E" w:rsidP="00BA762E">
      <w:pPr>
        <w:pStyle w:val="Ttulo2"/>
        <w:rPr>
          <w:rFonts w:ascii="Times New Roman" w:hAnsi="Times New Roman" w:cs="Times New Roman"/>
          <w:sz w:val="26"/>
          <w:szCs w:val="26"/>
        </w:rPr>
      </w:pPr>
      <w:bookmarkStart w:id="36" w:name="_Toc153816470"/>
      <w:bookmarkStart w:id="37" w:name="_Toc153736800"/>
      <w:r w:rsidRPr="00BA762E">
        <w:rPr>
          <w:rFonts w:ascii="Times New Roman" w:hAnsi="Times New Roman" w:cs="Times New Roman"/>
          <w:sz w:val="26"/>
          <w:szCs w:val="26"/>
        </w:rPr>
        <w:t>Frontend</w:t>
      </w:r>
      <w:bookmarkEnd w:id="36"/>
      <w:bookmarkEnd w:id="37"/>
    </w:p>
    <w:p w14:paraId="1CB162DF" w14:textId="7EED35D4" w:rsidR="001C2A81" w:rsidRDefault="001C2A81" w:rsidP="001C2A81">
      <w:r>
        <w:t>La aplicación se divide en 2 partes:</w:t>
      </w:r>
    </w:p>
    <w:p w14:paraId="6FDD07C8" w14:textId="1F8EDC9C" w:rsidR="001C2A81" w:rsidRPr="00BA762E" w:rsidRDefault="001C2A81" w:rsidP="00BA762E">
      <w:pPr>
        <w:pStyle w:val="Ttulo3"/>
        <w:rPr>
          <w:rFonts w:ascii="Times New Roman" w:hAnsi="Times New Roman" w:cs="Times New Roman"/>
        </w:rPr>
      </w:pPr>
      <w:bookmarkStart w:id="38" w:name="_Toc153816471"/>
      <w:bookmarkStart w:id="39" w:name="_Toc153736801"/>
      <w:r w:rsidRPr="00BA762E">
        <w:rPr>
          <w:rFonts w:ascii="Times New Roman" w:hAnsi="Times New Roman" w:cs="Times New Roman"/>
        </w:rPr>
        <w:t>Inicio</w:t>
      </w:r>
      <w:r w:rsidR="00611986" w:rsidRPr="00BA762E">
        <w:rPr>
          <w:rFonts w:ascii="Times New Roman" w:hAnsi="Times New Roman" w:cs="Times New Roman"/>
        </w:rPr>
        <w:t xml:space="preserve"> de Sesión</w:t>
      </w:r>
      <w:bookmarkEnd w:id="38"/>
      <w:bookmarkEnd w:id="39"/>
    </w:p>
    <w:p w14:paraId="39B705CE" w14:textId="38B6525E" w:rsidR="00611986" w:rsidRDefault="00611986" w:rsidP="001C2A81">
      <w:r>
        <w:t>En la primera pestaña que veremos al entrar será un Login que nos permitirá iniciar sesión o crear un usuario para poder acceder a la aplicación web.</w:t>
      </w:r>
    </w:p>
    <w:p w14:paraId="77F9E6C3" w14:textId="19245A92" w:rsidR="00130F50" w:rsidRDefault="00130F50" w:rsidP="001C2A81">
      <w:r w:rsidRPr="00130F50">
        <w:rPr>
          <w:noProof/>
        </w:rPr>
        <w:lastRenderedPageBreak/>
        <w:drawing>
          <wp:inline distT="0" distB="0" distL="0" distR="0" wp14:anchorId="22B343D2" wp14:editId="3C9577E2">
            <wp:extent cx="5830548" cy="2667000"/>
            <wp:effectExtent l="0" t="0" r="0" b="0"/>
            <wp:docPr id="2056685735" name="Imagen 20566857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85735" name="Imagen 1" descr="Interfaz de usuario gráfica&#10;&#10;Descripción generada automáticamente"/>
                    <pic:cNvPicPr/>
                  </pic:nvPicPr>
                  <pic:blipFill>
                    <a:blip r:embed="rId20"/>
                    <a:stretch>
                      <a:fillRect/>
                    </a:stretch>
                  </pic:blipFill>
                  <pic:spPr>
                    <a:xfrm>
                      <a:off x="0" y="0"/>
                      <a:ext cx="5836450" cy="2669700"/>
                    </a:xfrm>
                    <a:prstGeom prst="rect">
                      <a:avLst/>
                    </a:prstGeom>
                  </pic:spPr>
                </pic:pic>
              </a:graphicData>
            </a:graphic>
          </wp:inline>
        </w:drawing>
      </w:r>
    </w:p>
    <w:p w14:paraId="42CFB476" w14:textId="7E83DF09" w:rsidR="00611986" w:rsidRPr="00BA762E" w:rsidRDefault="007B3636" w:rsidP="00BA762E">
      <w:pPr>
        <w:pStyle w:val="Ttulo3"/>
        <w:rPr>
          <w:rFonts w:ascii="Times New Roman" w:hAnsi="Times New Roman" w:cs="Times New Roman"/>
        </w:rPr>
      </w:pPr>
      <w:bookmarkStart w:id="40" w:name="_Toc153816472"/>
      <w:bookmarkStart w:id="41" w:name="_Toc153736802"/>
      <w:r w:rsidRPr="00BA762E">
        <w:rPr>
          <w:rFonts w:ascii="Times New Roman" w:hAnsi="Times New Roman" w:cs="Times New Roman"/>
        </w:rPr>
        <w:t>Home</w:t>
      </w:r>
      <w:bookmarkEnd w:id="40"/>
      <w:bookmarkEnd w:id="41"/>
    </w:p>
    <w:p w14:paraId="680DFBA9" w14:textId="4C369BA7" w:rsidR="007B3636" w:rsidRDefault="007B3636" w:rsidP="007B3636">
      <w:r>
        <w:t>Una vez iniciada sesión podremos ver la página principal del Usuario, es decir, el Recomendador.</w:t>
      </w:r>
    </w:p>
    <w:p w14:paraId="6576C89E" w14:textId="7C3BB200" w:rsidR="007B3636" w:rsidRDefault="007B3636" w:rsidP="007B3636">
      <w:r>
        <w:t>Lo primero que veremos será</w:t>
      </w:r>
      <w:r w:rsidR="00855626">
        <w:t xml:space="preserve"> un buscador con filtros para buscar aquellos jugadores que queramos</w:t>
      </w:r>
      <w:r w:rsidR="004615F1">
        <w:t>.</w:t>
      </w:r>
    </w:p>
    <w:p w14:paraId="4530C001" w14:textId="6EF03285" w:rsidR="004615F1" w:rsidRDefault="004615F1" w:rsidP="007B3636">
      <w:r w:rsidRPr="004615F1">
        <w:rPr>
          <w:noProof/>
        </w:rPr>
        <w:drawing>
          <wp:inline distT="0" distB="0" distL="0" distR="0" wp14:anchorId="0FCF09D6" wp14:editId="168C422A">
            <wp:extent cx="6188710" cy="2243455"/>
            <wp:effectExtent l="0" t="0" r="2540" b="4445"/>
            <wp:docPr id="2089526369" name="Imagen 2089526369"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26369" name="Imagen 1" descr="Una caricatura de una persona&#10;&#10;Descripción generada automáticamente con confianza baja"/>
                    <pic:cNvPicPr/>
                  </pic:nvPicPr>
                  <pic:blipFill>
                    <a:blip r:embed="rId21"/>
                    <a:stretch>
                      <a:fillRect/>
                    </a:stretch>
                  </pic:blipFill>
                  <pic:spPr>
                    <a:xfrm>
                      <a:off x="0" y="0"/>
                      <a:ext cx="6188710" cy="2243455"/>
                    </a:xfrm>
                    <a:prstGeom prst="rect">
                      <a:avLst/>
                    </a:prstGeom>
                  </pic:spPr>
                </pic:pic>
              </a:graphicData>
            </a:graphic>
          </wp:inline>
        </w:drawing>
      </w:r>
    </w:p>
    <w:p w14:paraId="3F9701C6" w14:textId="21E016C6" w:rsidR="00AC2F4F" w:rsidRDefault="00AC2F4F" w:rsidP="007B3636">
      <w:r>
        <w:t>Este buscador cuenta con filtros como Nombre, Puntos por Partido, Asistencias por Partido</w:t>
      </w:r>
      <w:r w:rsidR="0035256C">
        <w:t xml:space="preserve">, entre otros, pero que no entraré en detalle sobre que significa cada uno porque queda suficientemente claro </w:t>
      </w:r>
      <w:r w:rsidR="00D55780">
        <w:t>que es cada filtro.</w:t>
      </w:r>
    </w:p>
    <w:p w14:paraId="3B001FF5" w14:textId="4A33B473" w:rsidR="00D55780" w:rsidRDefault="00D55780" w:rsidP="007B3636">
      <w:r>
        <w:t xml:space="preserve">Por ejemplo si decidiéramos buscar un jugador con </w:t>
      </w:r>
      <w:r w:rsidR="003B71F7">
        <w:t xml:space="preserve">un mínimo de </w:t>
      </w:r>
      <w:r>
        <w:t>10 puntos por partido y 5 asistencias nos saldrían los siguientes resultados:</w:t>
      </w:r>
    </w:p>
    <w:p w14:paraId="7B8F2B81" w14:textId="68265C02" w:rsidR="00D55780" w:rsidRPr="007B3636" w:rsidRDefault="003B71F7" w:rsidP="007B3636">
      <w:r w:rsidRPr="003B71F7">
        <w:rPr>
          <w:noProof/>
        </w:rPr>
        <w:lastRenderedPageBreak/>
        <w:drawing>
          <wp:inline distT="0" distB="0" distL="0" distR="0" wp14:anchorId="22A4962A" wp14:editId="1070AFCB">
            <wp:extent cx="6188710" cy="1990725"/>
            <wp:effectExtent l="0" t="0" r="2540" b="9525"/>
            <wp:docPr id="253001063" name="Imagen 253001063"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1063" name="Imagen 1" descr="Imagen que contiene Patrón de fondo&#10;&#10;Descripción generada automáticamente"/>
                    <pic:cNvPicPr/>
                  </pic:nvPicPr>
                  <pic:blipFill>
                    <a:blip r:embed="rId22"/>
                    <a:stretch>
                      <a:fillRect/>
                    </a:stretch>
                  </pic:blipFill>
                  <pic:spPr>
                    <a:xfrm>
                      <a:off x="0" y="0"/>
                      <a:ext cx="6188710" cy="1990725"/>
                    </a:xfrm>
                    <a:prstGeom prst="rect">
                      <a:avLst/>
                    </a:prstGeom>
                  </pic:spPr>
                </pic:pic>
              </a:graphicData>
            </a:graphic>
          </wp:inline>
        </w:drawing>
      </w:r>
    </w:p>
    <w:p w14:paraId="3ADB8193" w14:textId="42BB633F" w:rsidR="00E047CF" w:rsidRDefault="00BA762E" w:rsidP="001C2A81">
      <w:r w:rsidRPr="007A3982">
        <w:rPr>
          <w:noProof/>
        </w:rPr>
        <w:drawing>
          <wp:anchor distT="0" distB="0" distL="114300" distR="114300" simplePos="0" relativeHeight="251658250" behindDoc="0" locked="0" layoutInCell="1" allowOverlap="1" wp14:anchorId="75116244" wp14:editId="0BFAE864">
            <wp:simplePos x="0" y="0"/>
            <wp:positionH relativeFrom="column">
              <wp:posOffset>952500</wp:posOffset>
            </wp:positionH>
            <wp:positionV relativeFrom="paragraph">
              <wp:posOffset>407035</wp:posOffset>
            </wp:positionV>
            <wp:extent cx="4102100" cy="3365500"/>
            <wp:effectExtent l="0" t="0" r="0" b="6350"/>
            <wp:wrapTopAndBottom/>
            <wp:docPr id="1804512928" name="Imagen 180451292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12928" name="Imagen 1" descr="Logotipo&#10;&#10;Descripción generada automáticamente"/>
                    <pic:cNvPicPr/>
                  </pic:nvPicPr>
                  <pic:blipFill rotWithShape="1">
                    <a:blip r:embed="rId23">
                      <a:extLst>
                        <a:ext uri="{28A0092B-C50C-407E-A947-70E740481C1C}">
                          <a14:useLocalDpi xmlns:a14="http://schemas.microsoft.com/office/drawing/2010/main" val="0"/>
                        </a:ext>
                      </a:extLst>
                    </a:blip>
                    <a:srcRect l="1" r="1898"/>
                    <a:stretch/>
                  </pic:blipFill>
                  <pic:spPr bwMode="auto">
                    <a:xfrm>
                      <a:off x="0" y="0"/>
                      <a:ext cx="410210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71F7">
        <w:t>Si pulsamos sobre el botón de info de cada jugador( esto es así para todas las tablas) se nos mostraría toda la información detallada sobre dicho jugador:</w:t>
      </w:r>
    </w:p>
    <w:p w14:paraId="354CB1F5" w14:textId="591330E3" w:rsidR="003B71F7" w:rsidRDefault="007A3982" w:rsidP="001C2A81">
      <w:r>
        <w:t>Cada vez que pulsemos sobre la info de un jugador se nos actualizará el contador de veces visitado dicho jugador, y además, en esta pestaña podremos marcar el jugador como favorito pulsando el icono de corazón en la parte inferior derecha.</w:t>
      </w:r>
    </w:p>
    <w:p w14:paraId="1F61293A" w14:textId="721C21EF" w:rsidR="007A3982" w:rsidRDefault="007A3982" w:rsidP="001C2A81">
      <w:r>
        <w:t>Si no decidiéramos ver la info del jugador, podríamos pulsar en el botón de Similares para cargar en la siguiente tabla aquellos jugadores más similares en esa posición con dicho jugador. Para Giannis Antetokoumpo serían los siguientes:</w:t>
      </w:r>
    </w:p>
    <w:p w14:paraId="34FB0309" w14:textId="730CBF30" w:rsidR="007A3982" w:rsidRPr="001C2A81" w:rsidRDefault="009000D4" w:rsidP="001C2A81">
      <w:r w:rsidRPr="009000D4">
        <w:rPr>
          <w:noProof/>
        </w:rPr>
        <w:lastRenderedPageBreak/>
        <w:drawing>
          <wp:inline distT="0" distB="0" distL="0" distR="0" wp14:anchorId="4B0F7672" wp14:editId="000FDA1D">
            <wp:extent cx="6188710" cy="2245360"/>
            <wp:effectExtent l="0" t="0" r="2540" b="2540"/>
            <wp:docPr id="1886190574" name="Imagen 18861905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90574" name="Imagen 1" descr="Interfaz de usuario gráfica&#10;&#10;Descripción generada automáticamente"/>
                    <pic:cNvPicPr/>
                  </pic:nvPicPr>
                  <pic:blipFill>
                    <a:blip r:embed="rId24"/>
                    <a:stretch>
                      <a:fillRect/>
                    </a:stretch>
                  </pic:blipFill>
                  <pic:spPr>
                    <a:xfrm>
                      <a:off x="0" y="0"/>
                      <a:ext cx="6188710" cy="2245360"/>
                    </a:xfrm>
                    <a:prstGeom prst="rect">
                      <a:avLst/>
                    </a:prstGeom>
                  </pic:spPr>
                </pic:pic>
              </a:graphicData>
            </a:graphic>
          </wp:inline>
        </w:drawing>
      </w:r>
    </w:p>
    <w:p w14:paraId="0ECA8534" w14:textId="40F6605F" w:rsidR="001C2A81" w:rsidRDefault="005B7515" w:rsidP="007A2127">
      <w:r w:rsidRPr="005B7515">
        <w:rPr>
          <w:noProof/>
        </w:rPr>
        <w:drawing>
          <wp:inline distT="0" distB="0" distL="0" distR="0" wp14:anchorId="46DBF1A1" wp14:editId="40B763AB">
            <wp:extent cx="6188710" cy="160655"/>
            <wp:effectExtent l="0" t="0" r="2540" b="0"/>
            <wp:docPr id="1089872610" name="Imagen 108987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72610" name=""/>
                    <pic:cNvPicPr/>
                  </pic:nvPicPr>
                  <pic:blipFill>
                    <a:blip r:embed="rId25"/>
                    <a:stretch>
                      <a:fillRect/>
                    </a:stretch>
                  </pic:blipFill>
                  <pic:spPr>
                    <a:xfrm>
                      <a:off x="0" y="0"/>
                      <a:ext cx="6188710" cy="160655"/>
                    </a:xfrm>
                    <a:prstGeom prst="rect">
                      <a:avLst/>
                    </a:prstGeom>
                  </pic:spPr>
                </pic:pic>
              </a:graphicData>
            </a:graphic>
          </wp:inline>
        </w:drawing>
      </w:r>
    </w:p>
    <w:p w14:paraId="40B68DB6" w14:textId="14F778E4" w:rsidR="005B7515" w:rsidRDefault="005B7515" w:rsidP="007A2127">
      <w:r>
        <w:t>Si comparamos a Giannis con los jugadores similares</w:t>
      </w:r>
      <w:r w:rsidR="00BA11E2">
        <w:t>, podemos ver que son bastantes similares en cuestión de estadísticas, ya que los jugadores que se han mostrado son los 10 jugadores más parecidos a él mediante la utilización de la distancia euclídea para comparar las estadísticas de todos los jugadores con Giannis</w:t>
      </w:r>
      <w:r w:rsidR="008630D1">
        <w:t>, eligiendo aquellos 10 con menor distancia.</w:t>
      </w:r>
    </w:p>
    <w:p w14:paraId="3658F24A" w14:textId="0C0DE17D" w:rsidR="00F34DD4" w:rsidRDefault="00F34DD4" w:rsidP="007A2127">
      <w:r>
        <w:t>En la siguiente tabla podremos ver aquellos jugadores que el sistema nos recomienda según nuestras vis</w:t>
      </w:r>
      <w:r w:rsidR="00BD3462">
        <w:t>itas y jugadores favoritos. Por ejemplo estos ser</w:t>
      </w:r>
      <w:r w:rsidR="00BD5864">
        <w:t xml:space="preserve">ían algunos jugadores recomendados para </w:t>
      </w:r>
      <w:ins w:id="42" w:author="Microsoft Word" w:date="2023-12-21T10:19:00Z">
        <w:r w:rsidR="006D6370">
          <w:t>mí</w:t>
        </w:r>
      </w:ins>
      <w:r w:rsidR="00BD5864">
        <w:t>:</w:t>
      </w:r>
    </w:p>
    <w:p w14:paraId="1BA592D6" w14:textId="699A0B99" w:rsidR="00BD5864" w:rsidRDefault="00AC7590" w:rsidP="007A2127">
      <w:r w:rsidRPr="00AC7590">
        <w:rPr>
          <w:noProof/>
        </w:rPr>
        <w:drawing>
          <wp:inline distT="0" distB="0" distL="0" distR="0" wp14:anchorId="55BBE67D" wp14:editId="63DED2CC">
            <wp:extent cx="6188710" cy="1875790"/>
            <wp:effectExtent l="0" t="0" r="2540" b="0"/>
            <wp:docPr id="202524265" name="Imagen 2025242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4265" name="Imagen 1" descr="Interfaz de usuario gráfica&#10;&#10;Descripción generada automáticamente"/>
                    <pic:cNvPicPr/>
                  </pic:nvPicPr>
                  <pic:blipFill>
                    <a:blip r:embed="rId26"/>
                    <a:stretch>
                      <a:fillRect/>
                    </a:stretch>
                  </pic:blipFill>
                  <pic:spPr>
                    <a:xfrm>
                      <a:off x="0" y="0"/>
                      <a:ext cx="6188710" cy="1875790"/>
                    </a:xfrm>
                    <a:prstGeom prst="rect">
                      <a:avLst/>
                    </a:prstGeom>
                  </pic:spPr>
                </pic:pic>
              </a:graphicData>
            </a:graphic>
          </wp:inline>
        </w:drawing>
      </w:r>
    </w:p>
    <w:p w14:paraId="092E6AE7" w14:textId="22FE5347" w:rsidR="00AC7590" w:rsidRDefault="00AC7590" w:rsidP="007A2127">
      <w:r>
        <w:t>Aquí podemos ver Pivots y escoltas</w:t>
      </w:r>
      <w:r w:rsidR="00D2716B">
        <w:t>, que concuerdan con algunas ultimas visitas y jugadores favoritos como los que tenía añadidos</w:t>
      </w:r>
      <w:r w:rsidR="00704812">
        <w:t>, buscando aquellos jugadores que más se podrían parecer a mis últimas búsquedas</w:t>
      </w:r>
      <w:r w:rsidR="00D2716B">
        <w:t>:</w:t>
      </w:r>
    </w:p>
    <w:p w14:paraId="2EF54ECB" w14:textId="015816C1" w:rsidR="00D2716B" w:rsidRDefault="00D2716B" w:rsidP="007A2127">
      <w:r w:rsidRPr="00D2716B">
        <w:rPr>
          <w:noProof/>
        </w:rPr>
        <w:drawing>
          <wp:inline distT="0" distB="0" distL="0" distR="0" wp14:anchorId="2B6DA2FC" wp14:editId="520EC8B9">
            <wp:extent cx="6188710" cy="1404620"/>
            <wp:effectExtent l="0" t="0" r="2540" b="5080"/>
            <wp:docPr id="1148922838" name="Imagen 11489228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2838" name="Imagen 1" descr="Interfaz de usuario gráfica&#10;&#10;Descripción generada automáticamente"/>
                    <pic:cNvPicPr/>
                  </pic:nvPicPr>
                  <pic:blipFill>
                    <a:blip r:embed="rId27"/>
                    <a:stretch>
                      <a:fillRect/>
                    </a:stretch>
                  </pic:blipFill>
                  <pic:spPr>
                    <a:xfrm>
                      <a:off x="0" y="0"/>
                      <a:ext cx="6188710" cy="1404620"/>
                    </a:xfrm>
                    <a:prstGeom prst="rect">
                      <a:avLst/>
                    </a:prstGeom>
                  </pic:spPr>
                </pic:pic>
              </a:graphicData>
            </a:graphic>
          </wp:inline>
        </w:drawing>
      </w:r>
    </w:p>
    <w:p w14:paraId="7DB16EE1" w14:textId="77777777" w:rsidR="00DA3373" w:rsidRDefault="00DA3373" w:rsidP="007A2127"/>
    <w:p w14:paraId="6705D708" w14:textId="77777777" w:rsidR="00BA762E" w:rsidRDefault="00BA762E" w:rsidP="007A2127"/>
    <w:p w14:paraId="245939A9" w14:textId="4151CD5A" w:rsidR="00BA762E" w:rsidRDefault="00BA762E" w:rsidP="00BA762E">
      <w:pPr>
        <w:pStyle w:val="Ttulo2"/>
        <w:rPr>
          <w:rFonts w:ascii="Times New Roman" w:hAnsi="Times New Roman" w:cs="Times New Roman"/>
          <w:sz w:val="26"/>
          <w:szCs w:val="26"/>
        </w:rPr>
      </w:pPr>
      <w:bookmarkStart w:id="43" w:name="_Toc153816473"/>
      <w:bookmarkStart w:id="44" w:name="_Toc153736803"/>
      <w:r w:rsidRPr="00BA762E">
        <w:rPr>
          <w:rFonts w:ascii="Times New Roman" w:hAnsi="Times New Roman" w:cs="Times New Roman"/>
          <w:sz w:val="26"/>
          <w:szCs w:val="26"/>
        </w:rPr>
        <w:lastRenderedPageBreak/>
        <w:t>Backend</w:t>
      </w:r>
      <w:bookmarkEnd w:id="43"/>
      <w:bookmarkEnd w:id="44"/>
    </w:p>
    <w:p w14:paraId="05C731B1" w14:textId="607E8405" w:rsidR="009C0D9E" w:rsidRDefault="001D6217" w:rsidP="009C0D9E">
      <w:r>
        <w:t>En este apartado</w:t>
      </w:r>
      <w:r w:rsidR="000703E1">
        <w:t xml:space="preserve"> </w:t>
      </w:r>
      <w:ins w:id="45" w:author="Microsoft Word" w:date="2023-12-21T10:19:00Z">
        <w:r w:rsidR="006D6370">
          <w:t>mostraré</w:t>
        </w:r>
      </w:ins>
      <w:r w:rsidR="000703E1">
        <w:t xml:space="preserve"> las rutas del backend que nos permitirá obtener la información de neo4j</w:t>
      </w:r>
      <w:r w:rsidR="002134E5">
        <w:t>.</w:t>
      </w:r>
    </w:p>
    <w:p w14:paraId="54D0DD61" w14:textId="1D566B66" w:rsidR="009C0D9E" w:rsidRPr="009C0D9E" w:rsidRDefault="009C0D9E" w:rsidP="009C0D9E">
      <w:r w:rsidRPr="009C0D9E">
        <w:t xml:space="preserve">Se ha configurado para que el backend esté escuchando las peticiones que se envían desde el frontend en el puerto </w:t>
      </w:r>
      <w:r w:rsidR="004C4C4F">
        <w:t>5000</w:t>
      </w:r>
      <w:r w:rsidRPr="009C0D9E">
        <w:t xml:space="preserve"> como </w:t>
      </w:r>
      <w:r>
        <w:t>se puede</w:t>
      </w:r>
      <w:r w:rsidRPr="009C0D9E">
        <w:t xml:space="preserve"> ver en la siguiente imagen: </w:t>
      </w:r>
    </w:p>
    <w:p w14:paraId="4543524E" w14:textId="1C3B4559" w:rsidR="002134E5" w:rsidRDefault="004C4C4F" w:rsidP="001D6217">
      <w:r w:rsidRPr="004C4C4F">
        <w:rPr>
          <w:noProof/>
        </w:rPr>
        <w:drawing>
          <wp:inline distT="0" distB="0" distL="0" distR="0" wp14:anchorId="28E0382E" wp14:editId="68CA3F42">
            <wp:extent cx="3575050" cy="1709467"/>
            <wp:effectExtent l="0" t="0" r="6350" b="5080"/>
            <wp:docPr id="1413978063" name="Imagen 14139780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8063" name="Imagen 1" descr="Texto&#10;&#10;Descripción generada automáticamente"/>
                    <pic:cNvPicPr/>
                  </pic:nvPicPr>
                  <pic:blipFill>
                    <a:blip r:embed="rId28"/>
                    <a:stretch>
                      <a:fillRect/>
                    </a:stretch>
                  </pic:blipFill>
                  <pic:spPr>
                    <a:xfrm>
                      <a:off x="0" y="0"/>
                      <a:ext cx="3581943" cy="1712763"/>
                    </a:xfrm>
                    <a:prstGeom prst="rect">
                      <a:avLst/>
                    </a:prstGeom>
                  </pic:spPr>
                </pic:pic>
              </a:graphicData>
            </a:graphic>
          </wp:inline>
        </w:drawing>
      </w:r>
    </w:p>
    <w:p w14:paraId="6881CEF4" w14:textId="77777777" w:rsidR="003538B0" w:rsidRPr="003538B0" w:rsidRDefault="003538B0" w:rsidP="003538B0">
      <w:pPr>
        <w:pStyle w:val="Ttulo3"/>
        <w:rPr>
          <w:rFonts w:ascii="Times New Roman" w:hAnsi="Times New Roman" w:cs="Times New Roman"/>
        </w:rPr>
      </w:pPr>
      <w:bookmarkStart w:id="46" w:name="_Toc153816474"/>
      <w:bookmarkStart w:id="47" w:name="_Toc153736804"/>
      <w:r w:rsidRPr="003538B0">
        <w:rPr>
          <w:rFonts w:ascii="Times New Roman" w:hAnsi="Times New Roman" w:cs="Times New Roman"/>
        </w:rPr>
        <w:t>/inicioSesion</w:t>
      </w:r>
      <w:bookmarkEnd w:id="46"/>
      <w:bookmarkEnd w:id="47"/>
    </w:p>
    <w:p w14:paraId="6E0CDE17" w14:textId="23D99066" w:rsidR="004C4C4F" w:rsidRDefault="00CD3160" w:rsidP="001D6217">
      <w:r w:rsidRPr="00CD3160">
        <w:rPr>
          <w:noProof/>
        </w:rPr>
        <w:drawing>
          <wp:inline distT="0" distB="0" distL="0" distR="0" wp14:anchorId="6C854CC1" wp14:editId="721B71BA">
            <wp:extent cx="6188710" cy="4443730"/>
            <wp:effectExtent l="0" t="0" r="2540" b="0"/>
            <wp:docPr id="1179929896" name="Imagen 11799298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29896" name="Imagen 1" descr="Texto&#10;&#10;Descripción generada automáticamente"/>
                    <pic:cNvPicPr/>
                  </pic:nvPicPr>
                  <pic:blipFill>
                    <a:blip r:embed="rId29"/>
                    <a:stretch>
                      <a:fillRect/>
                    </a:stretch>
                  </pic:blipFill>
                  <pic:spPr>
                    <a:xfrm>
                      <a:off x="0" y="0"/>
                      <a:ext cx="6188710" cy="4443730"/>
                    </a:xfrm>
                    <a:prstGeom prst="rect">
                      <a:avLst/>
                    </a:prstGeom>
                  </pic:spPr>
                </pic:pic>
              </a:graphicData>
            </a:graphic>
          </wp:inline>
        </w:drawing>
      </w:r>
    </w:p>
    <w:p w14:paraId="2FB448A8" w14:textId="1B7C7F76" w:rsidR="00CD3160" w:rsidRDefault="00CD3160" w:rsidP="001D6217">
      <w:r>
        <w:t>Este endpoint nos servirá para buscar si existe un usuario con dicho nombre y contraseña en el sistema</w:t>
      </w:r>
      <w:r w:rsidR="00124A06">
        <w:t>, y si los encuentra permitirá al sistema iniciar la sesión.</w:t>
      </w:r>
    </w:p>
    <w:p w14:paraId="39969718" w14:textId="77777777" w:rsidR="00124A06" w:rsidRDefault="00124A06" w:rsidP="001D6217"/>
    <w:p w14:paraId="184B4278" w14:textId="77777777" w:rsidR="0029593A" w:rsidRDefault="0029593A" w:rsidP="001D6217"/>
    <w:p w14:paraId="4A68B147" w14:textId="77777777" w:rsidR="0029593A" w:rsidRPr="0029593A" w:rsidRDefault="0029593A" w:rsidP="0029593A">
      <w:pPr>
        <w:pStyle w:val="Ttulo3"/>
        <w:rPr>
          <w:rFonts w:ascii="Times New Roman" w:hAnsi="Times New Roman" w:cs="Times New Roman"/>
        </w:rPr>
      </w:pPr>
      <w:bookmarkStart w:id="48" w:name="_Toc153816475"/>
      <w:bookmarkStart w:id="49" w:name="_Toc153736805"/>
      <w:r w:rsidRPr="0029593A">
        <w:rPr>
          <w:rFonts w:ascii="Times New Roman" w:hAnsi="Times New Roman" w:cs="Times New Roman"/>
        </w:rPr>
        <w:lastRenderedPageBreak/>
        <w:t>/registro</w:t>
      </w:r>
      <w:bookmarkEnd w:id="48"/>
      <w:bookmarkEnd w:id="49"/>
    </w:p>
    <w:p w14:paraId="3453BDC4" w14:textId="6629BF43" w:rsidR="0029593A" w:rsidRDefault="0029593A" w:rsidP="001D6217">
      <w:r w:rsidRPr="0029593A">
        <w:rPr>
          <w:noProof/>
        </w:rPr>
        <w:drawing>
          <wp:inline distT="0" distB="0" distL="0" distR="0" wp14:anchorId="6A9B5111" wp14:editId="5A6BF9F5">
            <wp:extent cx="6188710" cy="4244975"/>
            <wp:effectExtent l="0" t="0" r="2540" b="3175"/>
            <wp:docPr id="1569712799" name="Imagen 15697127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12799" name="Imagen 1" descr="Texto&#10;&#10;Descripción generada automáticamente"/>
                    <pic:cNvPicPr/>
                  </pic:nvPicPr>
                  <pic:blipFill>
                    <a:blip r:embed="rId30"/>
                    <a:stretch>
                      <a:fillRect/>
                    </a:stretch>
                  </pic:blipFill>
                  <pic:spPr>
                    <a:xfrm>
                      <a:off x="0" y="0"/>
                      <a:ext cx="6188710" cy="4244975"/>
                    </a:xfrm>
                    <a:prstGeom prst="rect">
                      <a:avLst/>
                    </a:prstGeom>
                  </pic:spPr>
                </pic:pic>
              </a:graphicData>
            </a:graphic>
          </wp:inline>
        </w:drawing>
      </w:r>
    </w:p>
    <w:p w14:paraId="586B7020" w14:textId="04E3E1CF" w:rsidR="0029593A" w:rsidRDefault="0029593A" w:rsidP="001D6217">
      <w:r>
        <w:t>Este endpoint sirve para registrar en neo4j un usuario con una contraseña determinada. Si ya existe un usuario con dicho nombre, el sistema avisará al usuario de que ese nombre de usuario no está disponible.</w:t>
      </w:r>
    </w:p>
    <w:p w14:paraId="7F84DE81" w14:textId="641F98A9" w:rsidR="004B6FC9" w:rsidRPr="004B6FC9" w:rsidRDefault="004B6FC9" w:rsidP="004B6FC9">
      <w:pPr>
        <w:pStyle w:val="Ttulo3"/>
        <w:rPr>
          <w:rFonts w:ascii="Times New Roman" w:hAnsi="Times New Roman" w:cs="Times New Roman"/>
        </w:rPr>
      </w:pPr>
      <w:bookmarkStart w:id="50" w:name="_Toc153816476"/>
      <w:bookmarkStart w:id="51" w:name="_Toc153736806"/>
      <w:r w:rsidRPr="004B6FC9">
        <w:rPr>
          <w:rFonts w:ascii="Times New Roman" w:hAnsi="Times New Roman" w:cs="Times New Roman"/>
        </w:rPr>
        <w:t>/jugadoresCar</w:t>
      </w:r>
      <w:bookmarkEnd w:id="50"/>
      <w:bookmarkEnd w:id="51"/>
    </w:p>
    <w:p w14:paraId="7EBF3F9C" w14:textId="7C40480D" w:rsidR="004B6FC9" w:rsidRDefault="00AB689E" w:rsidP="001D6217">
      <w:r w:rsidRPr="00AB689E">
        <w:rPr>
          <w:noProof/>
        </w:rPr>
        <w:drawing>
          <wp:inline distT="0" distB="0" distL="0" distR="0" wp14:anchorId="491916A7" wp14:editId="009151A3">
            <wp:extent cx="6188710" cy="2921635"/>
            <wp:effectExtent l="0" t="0" r="2540" b="0"/>
            <wp:docPr id="1222419042" name="Imagen 12224190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9042" name="Imagen 1" descr="Texto&#10;&#10;Descripción generada automáticamente"/>
                    <pic:cNvPicPr/>
                  </pic:nvPicPr>
                  <pic:blipFill>
                    <a:blip r:embed="rId31"/>
                    <a:stretch>
                      <a:fillRect/>
                    </a:stretch>
                  </pic:blipFill>
                  <pic:spPr>
                    <a:xfrm>
                      <a:off x="0" y="0"/>
                      <a:ext cx="6188710" cy="2921635"/>
                    </a:xfrm>
                    <a:prstGeom prst="rect">
                      <a:avLst/>
                    </a:prstGeom>
                  </pic:spPr>
                </pic:pic>
              </a:graphicData>
            </a:graphic>
          </wp:inline>
        </w:drawing>
      </w:r>
    </w:p>
    <w:p w14:paraId="308A89C8" w14:textId="074CB548" w:rsidR="005178E4" w:rsidRDefault="005178E4" w:rsidP="001D6217">
      <w:r w:rsidRPr="005178E4">
        <w:rPr>
          <w:noProof/>
        </w:rPr>
        <w:lastRenderedPageBreak/>
        <w:drawing>
          <wp:inline distT="0" distB="0" distL="0" distR="0" wp14:anchorId="24D3392A" wp14:editId="20603505">
            <wp:extent cx="6188710" cy="3851910"/>
            <wp:effectExtent l="0" t="0" r="2540" b="0"/>
            <wp:docPr id="682233258" name="Imagen 6822332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33258" name="Imagen 1" descr="Texto&#10;&#10;Descripción generada automáticamente"/>
                    <pic:cNvPicPr/>
                  </pic:nvPicPr>
                  <pic:blipFill>
                    <a:blip r:embed="rId32"/>
                    <a:stretch>
                      <a:fillRect/>
                    </a:stretch>
                  </pic:blipFill>
                  <pic:spPr>
                    <a:xfrm>
                      <a:off x="0" y="0"/>
                      <a:ext cx="6188710" cy="3851910"/>
                    </a:xfrm>
                    <a:prstGeom prst="rect">
                      <a:avLst/>
                    </a:prstGeom>
                  </pic:spPr>
                </pic:pic>
              </a:graphicData>
            </a:graphic>
          </wp:inline>
        </w:drawing>
      </w:r>
    </w:p>
    <w:p w14:paraId="3AC918F9" w14:textId="45E60539" w:rsidR="003B64C6" w:rsidRDefault="003B64C6" w:rsidP="001D6217">
      <w:r w:rsidRPr="003B64C6">
        <w:rPr>
          <w:noProof/>
        </w:rPr>
        <w:drawing>
          <wp:inline distT="0" distB="0" distL="0" distR="0" wp14:anchorId="24634728" wp14:editId="6D040DB5">
            <wp:extent cx="6188710" cy="3496945"/>
            <wp:effectExtent l="0" t="0" r="2540" b="8255"/>
            <wp:docPr id="453365449" name="Imagen 4533654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5449" name="Imagen 1" descr="Texto&#10;&#10;Descripción generada automáticamente"/>
                    <pic:cNvPicPr/>
                  </pic:nvPicPr>
                  <pic:blipFill>
                    <a:blip r:embed="rId33"/>
                    <a:stretch>
                      <a:fillRect/>
                    </a:stretch>
                  </pic:blipFill>
                  <pic:spPr>
                    <a:xfrm>
                      <a:off x="0" y="0"/>
                      <a:ext cx="6188710" cy="3496945"/>
                    </a:xfrm>
                    <a:prstGeom prst="rect">
                      <a:avLst/>
                    </a:prstGeom>
                  </pic:spPr>
                </pic:pic>
              </a:graphicData>
            </a:graphic>
          </wp:inline>
        </w:drawing>
      </w:r>
    </w:p>
    <w:p w14:paraId="32CD674A" w14:textId="65BC5191" w:rsidR="003B64C6" w:rsidRDefault="003B64C6" w:rsidP="001D6217">
      <w:r>
        <w:t>Este endpoint permitirá devolver los jugadores en el sistema que cumplan los parámetros que se han introducido en los filtros.</w:t>
      </w:r>
    </w:p>
    <w:p w14:paraId="6B1AC67E" w14:textId="77777777" w:rsidR="00367B4E" w:rsidRPr="00367B4E" w:rsidRDefault="00367B4E" w:rsidP="00367B4E">
      <w:pPr>
        <w:pStyle w:val="Ttulo3"/>
        <w:rPr>
          <w:rFonts w:ascii="Times New Roman" w:hAnsi="Times New Roman" w:cs="Times New Roman"/>
        </w:rPr>
      </w:pPr>
      <w:bookmarkStart w:id="52" w:name="_Toc153816477"/>
      <w:bookmarkStart w:id="53" w:name="_Toc153736807"/>
      <w:r w:rsidRPr="00367B4E">
        <w:rPr>
          <w:rFonts w:ascii="Times New Roman" w:hAnsi="Times New Roman" w:cs="Times New Roman"/>
        </w:rPr>
        <w:lastRenderedPageBreak/>
        <w:t>/jugadoresSimilares/:nombre</w:t>
      </w:r>
      <w:bookmarkEnd w:id="52"/>
      <w:bookmarkEnd w:id="53"/>
    </w:p>
    <w:p w14:paraId="2BA88E60" w14:textId="39A26964" w:rsidR="00367B4E" w:rsidRDefault="009A6584" w:rsidP="001D6217">
      <w:pPr>
        <w:rPr>
          <w:vertAlign w:val="superscript"/>
        </w:rPr>
      </w:pPr>
      <w:r w:rsidRPr="009A6584">
        <w:rPr>
          <w:noProof/>
        </w:rPr>
        <w:drawing>
          <wp:inline distT="0" distB="0" distL="0" distR="0" wp14:anchorId="26B203B6" wp14:editId="4A309205">
            <wp:extent cx="6188710" cy="3119120"/>
            <wp:effectExtent l="0" t="0" r="2540" b="5080"/>
            <wp:docPr id="1352493312" name="Imagen 13524933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3312" name="Imagen 1" descr="Texto&#10;&#10;Descripción generada automáticamente"/>
                    <pic:cNvPicPr/>
                  </pic:nvPicPr>
                  <pic:blipFill>
                    <a:blip r:embed="rId34"/>
                    <a:stretch>
                      <a:fillRect/>
                    </a:stretch>
                  </pic:blipFill>
                  <pic:spPr>
                    <a:xfrm>
                      <a:off x="0" y="0"/>
                      <a:ext cx="6188710" cy="3119120"/>
                    </a:xfrm>
                    <a:prstGeom prst="rect">
                      <a:avLst/>
                    </a:prstGeom>
                  </pic:spPr>
                </pic:pic>
              </a:graphicData>
            </a:graphic>
          </wp:inline>
        </w:drawing>
      </w:r>
    </w:p>
    <w:p w14:paraId="7C68E4D5" w14:textId="46A00883" w:rsidR="009A6584" w:rsidRDefault="009A6584" w:rsidP="001D6217">
      <w:pPr>
        <w:rPr>
          <w:vertAlign w:val="superscript"/>
        </w:rPr>
      </w:pPr>
      <w:r w:rsidRPr="009A6584">
        <w:rPr>
          <w:noProof/>
          <w:vertAlign w:val="superscript"/>
        </w:rPr>
        <w:drawing>
          <wp:inline distT="0" distB="0" distL="0" distR="0" wp14:anchorId="0473618F" wp14:editId="597267DD">
            <wp:extent cx="5953956" cy="2591162"/>
            <wp:effectExtent l="0" t="0" r="0" b="0"/>
            <wp:docPr id="556165888" name="Imagen 5561658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65888" name="Imagen 1" descr="Texto&#10;&#10;Descripción generada automáticamente"/>
                    <pic:cNvPicPr/>
                  </pic:nvPicPr>
                  <pic:blipFill>
                    <a:blip r:embed="rId35"/>
                    <a:stretch>
                      <a:fillRect/>
                    </a:stretch>
                  </pic:blipFill>
                  <pic:spPr>
                    <a:xfrm>
                      <a:off x="0" y="0"/>
                      <a:ext cx="5953956" cy="2591162"/>
                    </a:xfrm>
                    <a:prstGeom prst="rect">
                      <a:avLst/>
                    </a:prstGeom>
                  </pic:spPr>
                </pic:pic>
              </a:graphicData>
            </a:graphic>
          </wp:inline>
        </w:drawing>
      </w:r>
    </w:p>
    <w:p w14:paraId="5B5247AE" w14:textId="1D2342A5" w:rsidR="009A6584" w:rsidRDefault="007A475E" w:rsidP="001D6217">
      <w:r w:rsidRPr="007A475E">
        <w:t xml:space="preserve">Este </w:t>
      </w:r>
      <w:r>
        <w:t>método será igual que el anterior pero solo buscará los jugadores similares a un jugador con un nombre determinado</w:t>
      </w:r>
      <w:r w:rsidR="009908E2">
        <w:t xml:space="preserve"> mediante el uso de la distancia euclídea de dichos jugadores.</w:t>
      </w:r>
    </w:p>
    <w:p w14:paraId="5B691E82" w14:textId="77777777" w:rsidR="0099494D" w:rsidRDefault="0099494D" w:rsidP="0099494D">
      <w:pPr>
        <w:pStyle w:val="Ttulo3"/>
        <w:rPr>
          <w:rFonts w:ascii="Times New Roman" w:hAnsi="Times New Roman" w:cs="Times New Roman"/>
        </w:rPr>
      </w:pPr>
      <w:bookmarkStart w:id="54" w:name="_Toc153816478"/>
      <w:bookmarkStart w:id="55" w:name="_Toc153736808"/>
      <w:r w:rsidRPr="0099494D">
        <w:rPr>
          <w:rFonts w:ascii="Times New Roman" w:hAnsi="Times New Roman" w:cs="Times New Roman"/>
        </w:rPr>
        <w:lastRenderedPageBreak/>
        <w:t>/jugadoresRecomendados/:usuario</w:t>
      </w:r>
      <w:bookmarkEnd w:id="54"/>
      <w:bookmarkEnd w:id="55"/>
    </w:p>
    <w:p w14:paraId="5EAFD281" w14:textId="2462E758" w:rsidR="0099494D" w:rsidRDefault="0099494D" w:rsidP="0099494D">
      <w:pPr>
        <w:rPr>
          <w:noProof/>
        </w:rPr>
      </w:pPr>
      <w:r>
        <w:softHyphen/>
      </w:r>
      <w:r w:rsidRPr="0099494D">
        <w:rPr>
          <w:noProof/>
        </w:rPr>
        <w:t xml:space="preserve"> </w:t>
      </w:r>
      <w:r w:rsidRPr="0099494D">
        <w:rPr>
          <w:noProof/>
        </w:rPr>
        <w:drawing>
          <wp:inline distT="0" distB="0" distL="0" distR="0" wp14:anchorId="35EDC878" wp14:editId="400BE595">
            <wp:extent cx="6188710" cy="3319780"/>
            <wp:effectExtent l="0" t="0" r="2540" b="0"/>
            <wp:docPr id="1391101639" name="Imagen 13911016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01639" name="Imagen 1" descr="Texto&#10;&#10;Descripción generada automáticamente"/>
                    <pic:cNvPicPr/>
                  </pic:nvPicPr>
                  <pic:blipFill>
                    <a:blip r:embed="rId36"/>
                    <a:stretch>
                      <a:fillRect/>
                    </a:stretch>
                  </pic:blipFill>
                  <pic:spPr>
                    <a:xfrm>
                      <a:off x="0" y="0"/>
                      <a:ext cx="6188710" cy="3319780"/>
                    </a:xfrm>
                    <a:prstGeom prst="rect">
                      <a:avLst/>
                    </a:prstGeom>
                  </pic:spPr>
                </pic:pic>
              </a:graphicData>
            </a:graphic>
          </wp:inline>
        </w:drawing>
      </w:r>
    </w:p>
    <w:p w14:paraId="4BEFB546" w14:textId="71825598" w:rsidR="00F26DD3" w:rsidRPr="0099494D" w:rsidRDefault="00F26DD3" w:rsidP="0099494D">
      <w:r w:rsidRPr="00F26DD3">
        <w:rPr>
          <w:noProof/>
        </w:rPr>
        <w:drawing>
          <wp:inline distT="0" distB="0" distL="0" distR="0" wp14:anchorId="301A9371" wp14:editId="46BC03D4">
            <wp:extent cx="6188710" cy="3513455"/>
            <wp:effectExtent l="0" t="0" r="2540" b="0"/>
            <wp:docPr id="843692728" name="Imagen 8436927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92728" name="Imagen 1" descr="Texto&#10;&#10;Descripción generada automáticamente"/>
                    <pic:cNvPicPr/>
                  </pic:nvPicPr>
                  <pic:blipFill>
                    <a:blip r:embed="rId37"/>
                    <a:stretch>
                      <a:fillRect/>
                    </a:stretch>
                  </pic:blipFill>
                  <pic:spPr>
                    <a:xfrm>
                      <a:off x="0" y="0"/>
                      <a:ext cx="6188710" cy="3513455"/>
                    </a:xfrm>
                    <a:prstGeom prst="rect">
                      <a:avLst/>
                    </a:prstGeom>
                  </pic:spPr>
                </pic:pic>
              </a:graphicData>
            </a:graphic>
          </wp:inline>
        </w:drawing>
      </w:r>
    </w:p>
    <w:p w14:paraId="589398E9" w14:textId="5EEE4C3A" w:rsidR="0099494D" w:rsidRDefault="00F26DD3" w:rsidP="001D6217">
      <w:r>
        <w:t>En este endpoint se obtendrán los jugadores recomendados para un usuario según aquellos</w:t>
      </w:r>
      <w:r w:rsidR="009077D5">
        <w:t xml:space="preserve"> jugadores que haya visitado el usuario y sus favoritos.</w:t>
      </w:r>
    </w:p>
    <w:p w14:paraId="75DD72C2" w14:textId="77777777" w:rsidR="009077D5" w:rsidRDefault="009077D5" w:rsidP="009077D5">
      <w:pPr>
        <w:pStyle w:val="Ttulo3"/>
        <w:rPr>
          <w:rFonts w:ascii="Times New Roman" w:hAnsi="Times New Roman" w:cs="Times New Roman"/>
        </w:rPr>
      </w:pPr>
      <w:bookmarkStart w:id="56" w:name="_Toc153816479"/>
      <w:bookmarkStart w:id="57" w:name="_Toc153736809"/>
      <w:r w:rsidRPr="009077D5">
        <w:rPr>
          <w:rFonts w:ascii="Times New Roman" w:hAnsi="Times New Roman" w:cs="Times New Roman"/>
        </w:rPr>
        <w:lastRenderedPageBreak/>
        <w:t>/usuario/:nombre</w:t>
      </w:r>
      <w:bookmarkEnd w:id="56"/>
      <w:bookmarkEnd w:id="57"/>
    </w:p>
    <w:p w14:paraId="375EE1ED" w14:textId="292C4D07" w:rsidR="009077D5" w:rsidRPr="009077D5" w:rsidRDefault="00E91ACC" w:rsidP="009077D5">
      <w:r w:rsidRPr="00E91ACC">
        <w:rPr>
          <w:noProof/>
        </w:rPr>
        <w:drawing>
          <wp:inline distT="0" distB="0" distL="0" distR="0" wp14:anchorId="2393DE1C" wp14:editId="7ABCA678">
            <wp:extent cx="4896533" cy="4382112"/>
            <wp:effectExtent l="0" t="0" r="0" b="0"/>
            <wp:docPr id="768734472" name="Imagen 7687344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4472" name="Imagen 1" descr="Texto&#10;&#10;Descripción generada automáticamente"/>
                    <pic:cNvPicPr/>
                  </pic:nvPicPr>
                  <pic:blipFill>
                    <a:blip r:embed="rId38"/>
                    <a:stretch>
                      <a:fillRect/>
                    </a:stretch>
                  </pic:blipFill>
                  <pic:spPr>
                    <a:xfrm>
                      <a:off x="0" y="0"/>
                      <a:ext cx="4896533" cy="4382112"/>
                    </a:xfrm>
                    <a:prstGeom prst="rect">
                      <a:avLst/>
                    </a:prstGeom>
                  </pic:spPr>
                </pic:pic>
              </a:graphicData>
            </a:graphic>
          </wp:inline>
        </w:drawing>
      </w:r>
    </w:p>
    <w:p w14:paraId="501C05A9" w14:textId="2651C683" w:rsidR="009077D5" w:rsidRDefault="00E91ACC" w:rsidP="001D6217">
      <w:r>
        <w:t>Este endpoint devuelve la información de un usuario con un determinado nombre.</w:t>
      </w:r>
    </w:p>
    <w:p w14:paraId="1405D3F6" w14:textId="77777777" w:rsidR="003F3BF0" w:rsidRDefault="003F3BF0" w:rsidP="003F3BF0">
      <w:pPr>
        <w:pStyle w:val="Ttulo3"/>
        <w:rPr>
          <w:rFonts w:ascii="Times New Roman" w:hAnsi="Times New Roman" w:cs="Times New Roman"/>
        </w:rPr>
      </w:pPr>
      <w:bookmarkStart w:id="58" w:name="_Toc153816480"/>
      <w:bookmarkStart w:id="59" w:name="_Toc153736810"/>
      <w:r w:rsidRPr="003F3BF0">
        <w:rPr>
          <w:rFonts w:ascii="Times New Roman" w:hAnsi="Times New Roman" w:cs="Times New Roman"/>
        </w:rPr>
        <w:t>/visitarPerfil/:usuario</w:t>
      </w:r>
      <w:bookmarkEnd w:id="58"/>
      <w:bookmarkEnd w:id="59"/>
    </w:p>
    <w:p w14:paraId="1C3A22FF" w14:textId="2BFE4313" w:rsidR="003F3BF0" w:rsidRDefault="003F3BF0" w:rsidP="003F3BF0">
      <w:r w:rsidRPr="003F3BF0">
        <w:rPr>
          <w:noProof/>
        </w:rPr>
        <w:drawing>
          <wp:inline distT="0" distB="0" distL="0" distR="0" wp14:anchorId="5460082B" wp14:editId="3936C147">
            <wp:extent cx="3949700" cy="2921001"/>
            <wp:effectExtent l="0" t="0" r="0" b="0"/>
            <wp:docPr id="461314856" name="Imagen 4613148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4856" name="Imagen 1" descr="Texto&#10;&#10;Descripción generada automáticamente"/>
                    <pic:cNvPicPr/>
                  </pic:nvPicPr>
                  <pic:blipFill>
                    <a:blip r:embed="rId39"/>
                    <a:stretch>
                      <a:fillRect/>
                    </a:stretch>
                  </pic:blipFill>
                  <pic:spPr>
                    <a:xfrm>
                      <a:off x="0" y="0"/>
                      <a:ext cx="3959041" cy="2927909"/>
                    </a:xfrm>
                    <a:prstGeom prst="rect">
                      <a:avLst/>
                    </a:prstGeom>
                  </pic:spPr>
                </pic:pic>
              </a:graphicData>
            </a:graphic>
          </wp:inline>
        </w:drawing>
      </w:r>
    </w:p>
    <w:p w14:paraId="4842B8AD" w14:textId="0EF2373A" w:rsidR="003F3BF0" w:rsidRDefault="003F3BF0" w:rsidP="003F3BF0">
      <w:r>
        <w:t>Este endpoint servirá para actualizar el contador de visitas de un jugador para un usuario determinado.</w:t>
      </w:r>
    </w:p>
    <w:p w14:paraId="3C443557" w14:textId="77777777" w:rsidR="00524D2D" w:rsidRPr="00524D2D" w:rsidRDefault="00524D2D" w:rsidP="00524D2D">
      <w:pPr>
        <w:pStyle w:val="Ttulo3"/>
        <w:rPr>
          <w:rFonts w:ascii="Times New Roman" w:hAnsi="Times New Roman" w:cs="Times New Roman"/>
        </w:rPr>
      </w:pPr>
      <w:bookmarkStart w:id="60" w:name="_Toc153816481"/>
      <w:bookmarkStart w:id="61" w:name="_Toc153736811"/>
      <w:r w:rsidRPr="00524D2D">
        <w:rPr>
          <w:rFonts w:ascii="Times New Roman" w:hAnsi="Times New Roman" w:cs="Times New Roman"/>
        </w:rPr>
        <w:lastRenderedPageBreak/>
        <w:t>/favoritos/:usuario</w:t>
      </w:r>
      <w:bookmarkEnd w:id="60"/>
      <w:bookmarkEnd w:id="61"/>
    </w:p>
    <w:p w14:paraId="13061547" w14:textId="4950E95F" w:rsidR="00524D2D" w:rsidRDefault="00524D2D" w:rsidP="003F3BF0">
      <w:r w:rsidRPr="00524D2D">
        <w:rPr>
          <w:noProof/>
        </w:rPr>
        <w:drawing>
          <wp:inline distT="0" distB="0" distL="0" distR="0" wp14:anchorId="4015BF19" wp14:editId="041D89A1">
            <wp:extent cx="6188710" cy="3740785"/>
            <wp:effectExtent l="0" t="0" r="2540" b="0"/>
            <wp:docPr id="611433141" name="Imagen 6114331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33141" name="Imagen 1" descr="Texto&#10;&#10;Descripción generada automáticamente"/>
                    <pic:cNvPicPr/>
                  </pic:nvPicPr>
                  <pic:blipFill>
                    <a:blip r:embed="rId40"/>
                    <a:stretch>
                      <a:fillRect/>
                    </a:stretch>
                  </pic:blipFill>
                  <pic:spPr>
                    <a:xfrm>
                      <a:off x="0" y="0"/>
                      <a:ext cx="6188710" cy="3740785"/>
                    </a:xfrm>
                    <a:prstGeom prst="rect">
                      <a:avLst/>
                    </a:prstGeom>
                  </pic:spPr>
                </pic:pic>
              </a:graphicData>
            </a:graphic>
          </wp:inline>
        </w:drawing>
      </w:r>
    </w:p>
    <w:p w14:paraId="2CB8CDE8" w14:textId="1CE70446" w:rsidR="0072126D" w:rsidRDefault="0072126D" w:rsidP="003F3BF0">
      <w:r w:rsidRPr="0072126D">
        <w:rPr>
          <w:noProof/>
        </w:rPr>
        <w:drawing>
          <wp:inline distT="0" distB="0" distL="0" distR="0" wp14:anchorId="659BAC65" wp14:editId="1B936902">
            <wp:extent cx="6188710" cy="1128395"/>
            <wp:effectExtent l="0" t="0" r="2540" b="0"/>
            <wp:docPr id="2033528843" name="Imagen 2033528843"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28843" name="Imagen 1" descr="Forma&#10;&#10;Descripción generada automáticamente con confianza baja"/>
                    <pic:cNvPicPr/>
                  </pic:nvPicPr>
                  <pic:blipFill>
                    <a:blip r:embed="rId41"/>
                    <a:stretch>
                      <a:fillRect/>
                    </a:stretch>
                  </pic:blipFill>
                  <pic:spPr>
                    <a:xfrm>
                      <a:off x="0" y="0"/>
                      <a:ext cx="6188710" cy="1128395"/>
                    </a:xfrm>
                    <a:prstGeom prst="rect">
                      <a:avLst/>
                    </a:prstGeom>
                  </pic:spPr>
                </pic:pic>
              </a:graphicData>
            </a:graphic>
          </wp:inline>
        </w:drawing>
      </w:r>
    </w:p>
    <w:p w14:paraId="50EC0404" w14:textId="7C4D9019" w:rsidR="003F3BF0" w:rsidRDefault="0072126D" w:rsidP="003F3BF0">
      <w:r>
        <w:t>Este endpoint sirve para devolver los jugadores favoritos de un usuario.</w:t>
      </w:r>
    </w:p>
    <w:p w14:paraId="65586CDB" w14:textId="77777777" w:rsidR="0072126D" w:rsidRDefault="0072126D" w:rsidP="0072126D">
      <w:pPr>
        <w:pStyle w:val="Ttulo3"/>
        <w:rPr>
          <w:rFonts w:ascii="Times New Roman" w:hAnsi="Times New Roman" w:cs="Times New Roman"/>
        </w:rPr>
      </w:pPr>
      <w:bookmarkStart w:id="62" w:name="_Toc153816482"/>
      <w:bookmarkStart w:id="63" w:name="_Toc153736812"/>
      <w:r w:rsidRPr="0072126D">
        <w:rPr>
          <w:rFonts w:ascii="Times New Roman" w:hAnsi="Times New Roman" w:cs="Times New Roman"/>
        </w:rPr>
        <w:t>/favoritos/:usuario</w:t>
      </w:r>
      <w:bookmarkEnd w:id="62"/>
      <w:bookmarkEnd w:id="63"/>
    </w:p>
    <w:p w14:paraId="01E8CB25" w14:textId="12492322" w:rsidR="00320960" w:rsidRDefault="00320960" w:rsidP="00320960">
      <w:r w:rsidRPr="00320960">
        <w:rPr>
          <w:noProof/>
        </w:rPr>
        <w:drawing>
          <wp:inline distT="0" distB="0" distL="0" distR="0" wp14:anchorId="1AD57B56" wp14:editId="276867A0">
            <wp:extent cx="3619500" cy="2610453"/>
            <wp:effectExtent l="0" t="0" r="0" b="0"/>
            <wp:docPr id="2027218277" name="Imagen 20272182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8277" name="Imagen 1" descr="Texto&#10;&#10;Descripción generada automáticamente"/>
                    <pic:cNvPicPr/>
                  </pic:nvPicPr>
                  <pic:blipFill>
                    <a:blip r:embed="rId42"/>
                    <a:stretch>
                      <a:fillRect/>
                    </a:stretch>
                  </pic:blipFill>
                  <pic:spPr>
                    <a:xfrm>
                      <a:off x="0" y="0"/>
                      <a:ext cx="3641314" cy="2626186"/>
                    </a:xfrm>
                    <a:prstGeom prst="rect">
                      <a:avLst/>
                    </a:prstGeom>
                  </pic:spPr>
                </pic:pic>
              </a:graphicData>
            </a:graphic>
          </wp:inline>
        </w:drawing>
      </w:r>
    </w:p>
    <w:p w14:paraId="28ABCFE6" w14:textId="02D12120" w:rsidR="00320960" w:rsidRPr="0072126D" w:rsidRDefault="00320960" w:rsidP="00320960">
      <w:r>
        <w:t>Este endpoint sirve para marcar como favorito a un jugador.</w:t>
      </w:r>
    </w:p>
    <w:p w14:paraId="0377B1E7" w14:textId="77777777" w:rsidR="00320960" w:rsidRPr="00320960" w:rsidRDefault="00320960" w:rsidP="00320960">
      <w:pPr>
        <w:pStyle w:val="Ttulo3"/>
        <w:rPr>
          <w:rFonts w:ascii="Times New Roman" w:hAnsi="Times New Roman" w:cs="Times New Roman"/>
        </w:rPr>
      </w:pPr>
      <w:bookmarkStart w:id="64" w:name="_Toc153816483"/>
      <w:bookmarkStart w:id="65" w:name="_Toc153736813"/>
      <w:r w:rsidRPr="00320960">
        <w:rPr>
          <w:rFonts w:ascii="Times New Roman" w:hAnsi="Times New Roman" w:cs="Times New Roman"/>
        </w:rPr>
        <w:lastRenderedPageBreak/>
        <w:t>/favoritos/:usuario/:nombre</w:t>
      </w:r>
      <w:bookmarkEnd w:id="64"/>
      <w:bookmarkEnd w:id="65"/>
    </w:p>
    <w:p w14:paraId="365BD0AF" w14:textId="55BD9245" w:rsidR="0072126D" w:rsidRDefault="00A4759A" w:rsidP="003F3BF0">
      <w:r w:rsidRPr="00A4759A">
        <w:rPr>
          <w:noProof/>
        </w:rPr>
        <w:drawing>
          <wp:inline distT="0" distB="0" distL="0" distR="0" wp14:anchorId="64A14F6F" wp14:editId="4FCF4135">
            <wp:extent cx="6188710" cy="4250055"/>
            <wp:effectExtent l="0" t="0" r="2540" b="0"/>
            <wp:docPr id="20152008" name="Imagen 201520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008" name="Imagen 1" descr="Texto&#10;&#10;Descripción generada automáticamente"/>
                    <pic:cNvPicPr/>
                  </pic:nvPicPr>
                  <pic:blipFill>
                    <a:blip r:embed="rId43"/>
                    <a:stretch>
                      <a:fillRect/>
                    </a:stretch>
                  </pic:blipFill>
                  <pic:spPr>
                    <a:xfrm>
                      <a:off x="0" y="0"/>
                      <a:ext cx="6188710" cy="4250055"/>
                    </a:xfrm>
                    <a:prstGeom prst="rect">
                      <a:avLst/>
                    </a:prstGeom>
                  </pic:spPr>
                </pic:pic>
              </a:graphicData>
            </a:graphic>
          </wp:inline>
        </w:drawing>
      </w:r>
    </w:p>
    <w:p w14:paraId="362BF339" w14:textId="73F4643B" w:rsidR="00A4759A" w:rsidRDefault="00A4759A" w:rsidP="003F3BF0">
      <w:r>
        <w:t>Este endpoint sirve para eliminar como favorito a un jugador determinado.</w:t>
      </w:r>
    </w:p>
    <w:p w14:paraId="5335C803" w14:textId="77777777" w:rsidR="002235C4" w:rsidRDefault="002235C4" w:rsidP="002235C4">
      <w:pPr>
        <w:pStyle w:val="Ttulo3"/>
        <w:rPr>
          <w:rFonts w:ascii="Times New Roman" w:hAnsi="Times New Roman" w:cs="Times New Roman"/>
        </w:rPr>
      </w:pPr>
      <w:bookmarkStart w:id="66" w:name="_Toc153816484"/>
      <w:bookmarkStart w:id="67" w:name="_Toc153736814"/>
      <w:r w:rsidRPr="002235C4">
        <w:rPr>
          <w:rFonts w:ascii="Times New Roman" w:hAnsi="Times New Roman" w:cs="Times New Roman"/>
        </w:rPr>
        <w:lastRenderedPageBreak/>
        <w:t>/jugadores</w:t>
      </w:r>
      <w:bookmarkEnd w:id="66"/>
      <w:bookmarkEnd w:id="67"/>
    </w:p>
    <w:p w14:paraId="71731D82" w14:textId="5F0E572A" w:rsidR="002235C4" w:rsidRDefault="002235C4" w:rsidP="002235C4">
      <w:r w:rsidRPr="002235C4">
        <w:rPr>
          <w:noProof/>
        </w:rPr>
        <w:drawing>
          <wp:inline distT="0" distB="0" distL="0" distR="0" wp14:anchorId="4432CE1C" wp14:editId="782A841B">
            <wp:extent cx="6188710" cy="5474970"/>
            <wp:effectExtent l="0" t="0" r="2540" b="0"/>
            <wp:docPr id="674016499" name="Imagen 6740164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6499" name="Imagen 1" descr="Texto&#10;&#10;Descripción generada automáticamente"/>
                    <pic:cNvPicPr/>
                  </pic:nvPicPr>
                  <pic:blipFill>
                    <a:blip r:embed="rId44"/>
                    <a:stretch>
                      <a:fillRect/>
                    </a:stretch>
                  </pic:blipFill>
                  <pic:spPr>
                    <a:xfrm>
                      <a:off x="0" y="0"/>
                      <a:ext cx="6188710" cy="5474970"/>
                    </a:xfrm>
                    <a:prstGeom prst="rect">
                      <a:avLst/>
                    </a:prstGeom>
                  </pic:spPr>
                </pic:pic>
              </a:graphicData>
            </a:graphic>
          </wp:inline>
        </w:drawing>
      </w:r>
    </w:p>
    <w:p w14:paraId="320177A6" w14:textId="00FB4B20" w:rsidR="002235C4" w:rsidRPr="002235C4" w:rsidRDefault="009B2927" w:rsidP="002235C4">
      <w:r w:rsidRPr="009B2927">
        <w:rPr>
          <w:noProof/>
        </w:rPr>
        <w:drawing>
          <wp:inline distT="0" distB="0" distL="0" distR="0" wp14:anchorId="437DBE07" wp14:editId="732D69D3">
            <wp:extent cx="6188710" cy="876935"/>
            <wp:effectExtent l="0" t="0" r="2540" b="0"/>
            <wp:docPr id="470775676" name="Imagen 47077567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75676" name="Imagen 1" descr="Texto&#10;&#10;Descripción generada automáticamente con confianza baja"/>
                    <pic:cNvPicPr/>
                  </pic:nvPicPr>
                  <pic:blipFill>
                    <a:blip r:embed="rId45"/>
                    <a:stretch>
                      <a:fillRect/>
                    </a:stretch>
                  </pic:blipFill>
                  <pic:spPr>
                    <a:xfrm>
                      <a:off x="0" y="0"/>
                      <a:ext cx="6188710" cy="876935"/>
                    </a:xfrm>
                    <a:prstGeom prst="rect">
                      <a:avLst/>
                    </a:prstGeom>
                  </pic:spPr>
                </pic:pic>
              </a:graphicData>
            </a:graphic>
          </wp:inline>
        </w:drawing>
      </w:r>
    </w:p>
    <w:p w14:paraId="43F166C1" w14:textId="7A6FD6E3" w:rsidR="00A4759A" w:rsidRPr="003F3BF0" w:rsidRDefault="009B2927" w:rsidP="003F3BF0">
      <w:r>
        <w:t>Por último este endpoint sirve para obtener todos los jugadores del sistema.</w:t>
      </w:r>
    </w:p>
    <w:p w14:paraId="6246C0DB" w14:textId="79334351" w:rsidR="003F3BF0" w:rsidRPr="00D01FD4" w:rsidRDefault="00D01FD4" w:rsidP="00D01FD4">
      <w:pPr>
        <w:pStyle w:val="Ttulo2"/>
        <w:rPr>
          <w:rFonts w:ascii="Times New Roman" w:hAnsi="Times New Roman" w:cs="Times New Roman"/>
          <w:sz w:val="26"/>
          <w:szCs w:val="26"/>
        </w:rPr>
      </w:pPr>
      <w:bookmarkStart w:id="68" w:name="_Toc153816485"/>
      <w:bookmarkStart w:id="69" w:name="_Toc153736815"/>
      <w:r w:rsidRPr="00D01FD4">
        <w:rPr>
          <w:rFonts w:ascii="Times New Roman" w:hAnsi="Times New Roman" w:cs="Times New Roman"/>
          <w:sz w:val="26"/>
          <w:szCs w:val="26"/>
        </w:rPr>
        <w:t>Neo4J</w:t>
      </w:r>
      <w:bookmarkEnd w:id="68"/>
      <w:bookmarkEnd w:id="69"/>
    </w:p>
    <w:p w14:paraId="2BB0F583" w14:textId="12A299C7" w:rsidR="00D01FD4" w:rsidRDefault="00D01FD4" w:rsidP="001D6217">
      <w:r>
        <w:t>En este apartado hablaré sobre los nodos que se han creado para guardar los datos en neo4j.</w:t>
      </w:r>
    </w:p>
    <w:p w14:paraId="1D4A459F" w14:textId="6BA88709" w:rsidR="00D01FD4" w:rsidRPr="003919CC" w:rsidRDefault="00212F25" w:rsidP="003919CC">
      <w:pPr>
        <w:pStyle w:val="Ttulo3"/>
        <w:rPr>
          <w:rFonts w:ascii="Times New Roman" w:hAnsi="Times New Roman" w:cs="Times New Roman"/>
        </w:rPr>
      </w:pPr>
      <w:bookmarkStart w:id="70" w:name="_Toc153816486"/>
      <w:bookmarkStart w:id="71" w:name="_Toc153736816"/>
      <w:r w:rsidRPr="003919CC">
        <w:rPr>
          <w:rFonts w:ascii="Times New Roman" w:hAnsi="Times New Roman" w:cs="Times New Roman"/>
        </w:rPr>
        <w:t>Nodo de Jugadores</w:t>
      </w:r>
      <w:bookmarkEnd w:id="70"/>
      <w:bookmarkEnd w:id="71"/>
    </w:p>
    <w:p w14:paraId="37FC1C28" w14:textId="18CD5597" w:rsidR="00212F25" w:rsidRDefault="00212F25" w:rsidP="001D6217">
      <w:r>
        <w:t xml:space="preserve">Este nodo servirá para guardar las estadísticas de los </w:t>
      </w:r>
      <w:r w:rsidR="00703927">
        <w:t>jugadores, las cuales son las que aparecen en la siguiente imagen:</w:t>
      </w:r>
    </w:p>
    <w:p w14:paraId="334E394F" w14:textId="3925080D" w:rsidR="00703927" w:rsidRDefault="00703927" w:rsidP="001D6217">
      <w:pPr>
        <w:rPr>
          <w:noProof/>
        </w:rPr>
      </w:pPr>
      <w:r w:rsidRPr="00703927">
        <w:rPr>
          <w:noProof/>
        </w:rPr>
        <w:lastRenderedPageBreak/>
        <w:drawing>
          <wp:inline distT="0" distB="0" distL="0" distR="0" wp14:anchorId="4AD1A6C1" wp14:editId="11FACD21">
            <wp:extent cx="2404010" cy="2209800"/>
            <wp:effectExtent l="0" t="0" r="0" b="0"/>
            <wp:docPr id="1913209550" name="Imagen 1913209550"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09550" name="Imagen 1" descr="Imagen de la pantalla de un celular con letras&#10;&#10;Descripción generada automáticamente con confianza media"/>
                    <pic:cNvPicPr/>
                  </pic:nvPicPr>
                  <pic:blipFill>
                    <a:blip r:embed="rId46"/>
                    <a:stretch>
                      <a:fillRect/>
                    </a:stretch>
                  </pic:blipFill>
                  <pic:spPr>
                    <a:xfrm>
                      <a:off x="0" y="0"/>
                      <a:ext cx="2407646" cy="2213142"/>
                    </a:xfrm>
                    <a:prstGeom prst="rect">
                      <a:avLst/>
                    </a:prstGeom>
                  </pic:spPr>
                </pic:pic>
              </a:graphicData>
            </a:graphic>
          </wp:inline>
        </w:drawing>
      </w:r>
      <w:r w:rsidR="00007227" w:rsidRPr="00007227">
        <w:rPr>
          <w:noProof/>
        </w:rPr>
        <w:t xml:space="preserve"> </w:t>
      </w:r>
      <w:r w:rsidR="00007227" w:rsidRPr="00007227">
        <w:rPr>
          <w:noProof/>
        </w:rPr>
        <w:drawing>
          <wp:inline distT="0" distB="0" distL="0" distR="0" wp14:anchorId="0F293918" wp14:editId="23D839AA">
            <wp:extent cx="1854200" cy="2210425"/>
            <wp:effectExtent l="0" t="0" r="0" b="0"/>
            <wp:docPr id="1271926316" name="Imagen 12719263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26316" name="Imagen 1" descr="Texto&#10;&#10;Descripción generada automáticamente"/>
                    <pic:cNvPicPr/>
                  </pic:nvPicPr>
                  <pic:blipFill>
                    <a:blip r:embed="rId47"/>
                    <a:stretch>
                      <a:fillRect/>
                    </a:stretch>
                  </pic:blipFill>
                  <pic:spPr>
                    <a:xfrm>
                      <a:off x="0" y="0"/>
                      <a:ext cx="1863120" cy="2221059"/>
                    </a:xfrm>
                    <a:prstGeom prst="rect">
                      <a:avLst/>
                    </a:prstGeom>
                  </pic:spPr>
                </pic:pic>
              </a:graphicData>
            </a:graphic>
          </wp:inline>
        </w:drawing>
      </w:r>
    </w:p>
    <w:p w14:paraId="734D6901" w14:textId="0A50B8B7" w:rsidR="00007227" w:rsidRPr="003919CC" w:rsidRDefault="00007227" w:rsidP="003919CC">
      <w:pPr>
        <w:pStyle w:val="Ttulo3"/>
        <w:rPr>
          <w:rFonts w:ascii="Times New Roman" w:hAnsi="Times New Roman" w:cs="Times New Roman"/>
        </w:rPr>
      </w:pPr>
      <w:bookmarkStart w:id="72" w:name="_Toc153816487"/>
      <w:bookmarkStart w:id="73" w:name="_Toc153736817"/>
      <w:r w:rsidRPr="003919CC">
        <w:rPr>
          <w:rFonts w:ascii="Times New Roman" w:hAnsi="Times New Roman" w:cs="Times New Roman"/>
        </w:rPr>
        <w:t>Node de Características</w:t>
      </w:r>
      <w:bookmarkEnd w:id="72"/>
      <w:bookmarkEnd w:id="73"/>
    </w:p>
    <w:p w14:paraId="2959A72F" w14:textId="75DE7659" w:rsidR="003919CC" w:rsidRDefault="003919CC" w:rsidP="001D6217">
      <w:pPr>
        <w:rPr>
          <w:noProof/>
        </w:rPr>
      </w:pPr>
      <w:r>
        <w:rPr>
          <w:noProof/>
        </w:rPr>
        <w:t>En estos nodos se guardarán los valores de las características que poseerá cada jugador dependiendo sus estadísticas:</w:t>
      </w:r>
    </w:p>
    <w:p w14:paraId="2F4D9CCC" w14:textId="3D99FEDF" w:rsidR="003919CC" w:rsidRDefault="003919CC" w:rsidP="001D6217">
      <w:pPr>
        <w:rPr>
          <w:noProof/>
        </w:rPr>
      </w:pPr>
      <w:r w:rsidRPr="003919CC">
        <w:rPr>
          <w:noProof/>
        </w:rPr>
        <w:drawing>
          <wp:inline distT="0" distB="0" distL="0" distR="0" wp14:anchorId="57D384DB" wp14:editId="14B2BDCE">
            <wp:extent cx="2336800" cy="2189071"/>
            <wp:effectExtent l="0" t="0" r="6350" b="1905"/>
            <wp:docPr id="358819420" name="Imagen 358819420"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9420" name="Imagen 1" descr="Patrón de fondo&#10;&#10;Descripción generada automáticamente"/>
                    <pic:cNvPicPr/>
                  </pic:nvPicPr>
                  <pic:blipFill>
                    <a:blip r:embed="rId48"/>
                    <a:stretch>
                      <a:fillRect/>
                    </a:stretch>
                  </pic:blipFill>
                  <pic:spPr>
                    <a:xfrm>
                      <a:off x="0" y="0"/>
                      <a:ext cx="2342118" cy="2194053"/>
                    </a:xfrm>
                    <a:prstGeom prst="rect">
                      <a:avLst/>
                    </a:prstGeom>
                  </pic:spPr>
                </pic:pic>
              </a:graphicData>
            </a:graphic>
          </wp:inline>
        </w:drawing>
      </w:r>
    </w:p>
    <w:p w14:paraId="3CAFEC51" w14:textId="121CA718" w:rsidR="003919CC" w:rsidRDefault="003919CC" w:rsidP="001D6217">
      <w:pPr>
        <w:rPr>
          <w:noProof/>
        </w:rPr>
      </w:pPr>
      <w:r>
        <w:rPr>
          <w:noProof/>
        </w:rPr>
        <w:t>Estas características serán creadas de la siguiente manera</w:t>
      </w:r>
      <w:r w:rsidR="004C118A">
        <w:rPr>
          <w:noProof/>
        </w:rPr>
        <w:t xml:space="preserve"> siendo “j” un jugador</w:t>
      </w:r>
      <w:r>
        <w:rPr>
          <w:noProof/>
        </w:rPr>
        <w:t>:</w:t>
      </w:r>
    </w:p>
    <w:p w14:paraId="025614AE" w14:textId="56785907" w:rsidR="00007227" w:rsidRDefault="007F0F31" w:rsidP="00217B32">
      <w:pPr>
        <w:pStyle w:val="Prrafodelista"/>
        <w:numPr>
          <w:ilvl w:val="0"/>
          <w:numId w:val="27"/>
        </w:numPr>
      </w:pPr>
      <w:r w:rsidRPr="007F0F31">
        <w:t>j.porcentajeTirosLibres &gt; 0.70 AND c.valor = 'Especialista en tiros libres'</w:t>
      </w:r>
    </w:p>
    <w:p w14:paraId="23FAB639" w14:textId="377E84BC" w:rsidR="007F0F31" w:rsidRDefault="007F0F31" w:rsidP="00217B32">
      <w:pPr>
        <w:pStyle w:val="Prrafodelista"/>
        <w:numPr>
          <w:ilvl w:val="0"/>
          <w:numId w:val="27"/>
        </w:numPr>
      </w:pPr>
      <w:r w:rsidRPr="007F0F31">
        <w:t>j.efectividadEnTirosDeCampo &gt; 0.6 AND c.valor = 'Efectivo en el tiro'</w:t>
      </w:r>
    </w:p>
    <w:p w14:paraId="01E3EDB7" w14:textId="3216DC96" w:rsidR="007F0F31" w:rsidRDefault="007F0F31" w:rsidP="00217B32">
      <w:pPr>
        <w:pStyle w:val="Prrafodelista"/>
        <w:numPr>
          <w:ilvl w:val="0"/>
          <w:numId w:val="27"/>
        </w:numPr>
      </w:pPr>
      <w:r w:rsidRPr="007F0F31">
        <w:t>j.taponesPartido &gt; 1 AND c.valor = 'Taponador'</w:t>
      </w:r>
    </w:p>
    <w:p w14:paraId="4D53543D" w14:textId="29678335" w:rsidR="004C118A" w:rsidRDefault="004C118A" w:rsidP="00217B32">
      <w:pPr>
        <w:pStyle w:val="Prrafodelista"/>
        <w:numPr>
          <w:ilvl w:val="0"/>
          <w:numId w:val="27"/>
        </w:numPr>
      </w:pPr>
      <w:r w:rsidRPr="004C118A">
        <w:t>j.rebotesTotalesPartido &gt; 7 AND c.valor = 'Reboteador'</w:t>
      </w:r>
    </w:p>
    <w:p w14:paraId="2E33B8A4" w14:textId="4B1802B9" w:rsidR="004C118A" w:rsidRPr="00217B32" w:rsidRDefault="004C118A" w:rsidP="00217B32">
      <w:pPr>
        <w:pStyle w:val="Prrafodelista"/>
        <w:numPr>
          <w:ilvl w:val="0"/>
          <w:numId w:val="27"/>
        </w:numPr>
        <w:rPr>
          <w:lang w:val="en-US"/>
        </w:rPr>
      </w:pPr>
      <w:r w:rsidRPr="00217B32">
        <w:rPr>
          <w:lang w:val="en-US"/>
        </w:rPr>
        <w:t>j.robosPartido &gt; 1 AND c.valor = 'Stealer'</w:t>
      </w:r>
    </w:p>
    <w:p w14:paraId="56CF6B48" w14:textId="158F567D" w:rsidR="004C118A" w:rsidRDefault="004C118A" w:rsidP="00217B32">
      <w:pPr>
        <w:pStyle w:val="Prrafodelista"/>
        <w:numPr>
          <w:ilvl w:val="0"/>
          <w:numId w:val="27"/>
        </w:numPr>
      </w:pPr>
      <w:r w:rsidRPr="004C118A">
        <w:t>j.faltasPersonalesPartido &gt; 2.75 AND c.valor = 'Propenso a hacer faltas'</w:t>
      </w:r>
    </w:p>
    <w:p w14:paraId="09C57457" w14:textId="5F2B2B67" w:rsidR="004C118A" w:rsidRDefault="00BB70B0" w:rsidP="00217B32">
      <w:pPr>
        <w:pStyle w:val="Prrafodelista"/>
        <w:numPr>
          <w:ilvl w:val="0"/>
          <w:numId w:val="27"/>
        </w:numPr>
      </w:pPr>
      <w:r w:rsidRPr="00BB70B0">
        <w:t>j.perdidasPartido &gt; 2.5 AND c.valor = 'Propenso a perdidas'</w:t>
      </w:r>
    </w:p>
    <w:p w14:paraId="5671DFA5" w14:textId="40804EFB" w:rsidR="00BB70B0" w:rsidRDefault="00BB70B0" w:rsidP="00217B32">
      <w:pPr>
        <w:pStyle w:val="Prrafodelista"/>
        <w:numPr>
          <w:ilvl w:val="0"/>
          <w:numId w:val="27"/>
        </w:numPr>
      </w:pPr>
      <w:r w:rsidRPr="00BB70B0">
        <w:t>j.porcentajeTirosDe2Partido &gt; 0.6 AND c.valor = 'Tirador de 2'</w:t>
      </w:r>
    </w:p>
    <w:p w14:paraId="097A3B34" w14:textId="1C6F8EDE" w:rsidR="00BB70B0" w:rsidRDefault="00BB70B0" w:rsidP="00217B32">
      <w:pPr>
        <w:pStyle w:val="Prrafodelista"/>
        <w:numPr>
          <w:ilvl w:val="0"/>
          <w:numId w:val="27"/>
        </w:numPr>
      </w:pPr>
      <w:r w:rsidRPr="00BB70B0">
        <w:t>j.porcentajeDeTriple &gt; 0.4 AND c.valor = 'Tirador de 3'</w:t>
      </w:r>
    </w:p>
    <w:p w14:paraId="730924DE" w14:textId="66424FB3" w:rsidR="00BB70B0" w:rsidRDefault="00BB70B0" w:rsidP="00217B32">
      <w:pPr>
        <w:pStyle w:val="Prrafodelista"/>
        <w:numPr>
          <w:ilvl w:val="0"/>
          <w:numId w:val="27"/>
        </w:numPr>
      </w:pPr>
      <w:r w:rsidRPr="00BB70B0">
        <w:t>j.porcentajeDeTriple &gt; 0.4 AND j.porcentajeTirosDe2Partido &gt; 0.5 AND c.valor = 'Tirador'</w:t>
      </w:r>
    </w:p>
    <w:p w14:paraId="0D31C5ED" w14:textId="0414DF16" w:rsidR="00BB70B0" w:rsidRDefault="00BB70B0" w:rsidP="00217B32">
      <w:pPr>
        <w:pStyle w:val="Prrafodelista"/>
        <w:numPr>
          <w:ilvl w:val="0"/>
          <w:numId w:val="27"/>
        </w:numPr>
      </w:pPr>
      <w:r w:rsidRPr="00BB70B0">
        <w:t>j.puntosPartido &gt; 15 AND c.valor = 'Anotador'</w:t>
      </w:r>
    </w:p>
    <w:p w14:paraId="312CDC98" w14:textId="34A4905C" w:rsidR="00217B32" w:rsidRDefault="00217B32" w:rsidP="00217B32">
      <w:pPr>
        <w:pStyle w:val="Prrafodelista"/>
        <w:numPr>
          <w:ilvl w:val="0"/>
          <w:numId w:val="27"/>
        </w:numPr>
      </w:pPr>
      <w:r w:rsidRPr="00217B32">
        <w:t>j.asistenciasPartido &gt; 6 AND c.valor = 'Organizador' AND j.perdidasPartido &lt; 7</w:t>
      </w:r>
    </w:p>
    <w:p w14:paraId="61FA2C98" w14:textId="77777777" w:rsidR="004164C6" w:rsidRDefault="004164C6" w:rsidP="004164C6"/>
    <w:p w14:paraId="410199B5" w14:textId="2A14B4EE" w:rsidR="00217B32" w:rsidRPr="004164C6" w:rsidRDefault="007A1F7B" w:rsidP="004164C6">
      <w:pPr>
        <w:pStyle w:val="Ttulo3"/>
        <w:rPr>
          <w:rFonts w:ascii="Times New Roman" w:hAnsi="Times New Roman" w:cs="Times New Roman"/>
        </w:rPr>
      </w:pPr>
      <w:bookmarkStart w:id="74" w:name="_Toc153816488"/>
      <w:bookmarkStart w:id="75" w:name="_Toc153736818"/>
      <w:r w:rsidRPr="004164C6">
        <w:rPr>
          <w:rFonts w:ascii="Times New Roman" w:hAnsi="Times New Roman" w:cs="Times New Roman"/>
        </w:rPr>
        <w:lastRenderedPageBreak/>
        <w:t>Node de Rol</w:t>
      </w:r>
      <w:bookmarkEnd w:id="74"/>
      <w:bookmarkEnd w:id="75"/>
    </w:p>
    <w:p w14:paraId="4CAC9835" w14:textId="2DC40E67" w:rsidR="007A1F7B" w:rsidRDefault="007A1F7B" w:rsidP="00217B32">
      <w:r>
        <w:t xml:space="preserve">Este rol servirá para determinar </w:t>
      </w:r>
      <w:r w:rsidR="004164C6">
        <w:t>que rol tiene el jugador en el equipo:</w:t>
      </w:r>
    </w:p>
    <w:p w14:paraId="4D8E292E" w14:textId="74B4A719" w:rsidR="004164C6" w:rsidRDefault="004164C6" w:rsidP="00217B32">
      <w:r w:rsidRPr="004164C6">
        <w:rPr>
          <w:noProof/>
        </w:rPr>
        <w:drawing>
          <wp:anchor distT="0" distB="0" distL="114300" distR="114300" simplePos="0" relativeHeight="251658251" behindDoc="0" locked="0" layoutInCell="1" allowOverlap="1" wp14:anchorId="0E407A73" wp14:editId="1A2C5C61">
            <wp:simplePos x="0" y="0"/>
            <wp:positionH relativeFrom="column">
              <wp:posOffset>1689100</wp:posOffset>
            </wp:positionH>
            <wp:positionV relativeFrom="paragraph">
              <wp:posOffset>0</wp:posOffset>
            </wp:positionV>
            <wp:extent cx="2411818" cy="1885950"/>
            <wp:effectExtent l="0" t="0" r="7620" b="0"/>
            <wp:wrapTopAndBottom/>
            <wp:docPr id="2064194068" name="Imagen 2064194068"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94068" name="Imagen 1" descr="Imagen que contiene Gráfico de burbujas&#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1818" cy="1885950"/>
                    </a:xfrm>
                    <a:prstGeom prst="rect">
                      <a:avLst/>
                    </a:prstGeom>
                  </pic:spPr>
                </pic:pic>
              </a:graphicData>
            </a:graphic>
            <wp14:sizeRelH relativeFrom="page">
              <wp14:pctWidth>0</wp14:pctWidth>
            </wp14:sizeRelH>
            <wp14:sizeRelV relativeFrom="page">
              <wp14:pctHeight>0</wp14:pctHeight>
            </wp14:sizeRelV>
          </wp:anchor>
        </w:drawing>
      </w:r>
      <w:r>
        <w:t>Los roles para los jugadores serán creados de la siguiente manera:</w:t>
      </w:r>
    </w:p>
    <w:p w14:paraId="05AC4FA7" w14:textId="24B2C439" w:rsidR="004164C6" w:rsidRDefault="00D03082" w:rsidP="00D03082">
      <w:pPr>
        <w:pStyle w:val="Prrafodelista"/>
        <w:numPr>
          <w:ilvl w:val="0"/>
          <w:numId w:val="29"/>
        </w:numPr>
      </w:pPr>
      <w:r w:rsidRPr="00D03082">
        <w:t>j.partidosTitular &gt; 50 AND c.valor = 'Titular'</w:t>
      </w:r>
    </w:p>
    <w:p w14:paraId="258FC761" w14:textId="792D08A7" w:rsidR="00D03082" w:rsidRDefault="00D03082" w:rsidP="00D03082">
      <w:pPr>
        <w:pStyle w:val="Prrafodelista"/>
        <w:numPr>
          <w:ilvl w:val="0"/>
          <w:numId w:val="29"/>
        </w:numPr>
      </w:pPr>
      <w:r w:rsidRPr="00D03082">
        <w:t>j.partidosTitular &lt; 50 AND j.partidosTitular &gt; 35  AND c.valor = 'Sexto Hombre'</w:t>
      </w:r>
    </w:p>
    <w:p w14:paraId="7908C89D" w14:textId="200122AC" w:rsidR="00D03082" w:rsidRDefault="00D03082" w:rsidP="00D03082">
      <w:pPr>
        <w:pStyle w:val="Prrafodelista"/>
        <w:numPr>
          <w:ilvl w:val="0"/>
          <w:numId w:val="29"/>
        </w:numPr>
      </w:pPr>
      <w:r w:rsidRPr="00D03082">
        <w:t>j.partidosTitular &lt; 36 AND j.partidosTitular &gt; 15  AND c.valor = 'Rotacion'</w:t>
      </w:r>
    </w:p>
    <w:p w14:paraId="0760C507" w14:textId="5C595C50" w:rsidR="00D03082" w:rsidRDefault="00D03082" w:rsidP="00D03082">
      <w:pPr>
        <w:pStyle w:val="Prrafodelista"/>
        <w:numPr>
          <w:ilvl w:val="0"/>
          <w:numId w:val="29"/>
        </w:numPr>
      </w:pPr>
      <w:r w:rsidRPr="00D03082">
        <w:t>j.partidosJugados &lt; 10 AND c.valor = 'Descarte'</w:t>
      </w:r>
    </w:p>
    <w:p w14:paraId="2E36AE6D" w14:textId="574F829B" w:rsidR="00841ACC" w:rsidRPr="00180577" w:rsidRDefault="00841ACC" w:rsidP="00180577">
      <w:pPr>
        <w:pStyle w:val="Ttulo3"/>
        <w:rPr>
          <w:rFonts w:ascii="Times New Roman" w:hAnsi="Times New Roman" w:cs="Times New Roman"/>
        </w:rPr>
      </w:pPr>
      <w:bookmarkStart w:id="76" w:name="_Toc153816489"/>
      <w:bookmarkStart w:id="77" w:name="_Toc153736819"/>
      <w:r w:rsidRPr="00180577">
        <w:rPr>
          <w:rFonts w:ascii="Times New Roman" w:hAnsi="Times New Roman" w:cs="Times New Roman"/>
        </w:rPr>
        <w:t>Nodo de Usuario</w:t>
      </w:r>
      <w:bookmarkEnd w:id="76"/>
      <w:bookmarkEnd w:id="77"/>
    </w:p>
    <w:p w14:paraId="13BD34C0" w14:textId="5F283B3F" w:rsidR="00841ACC" w:rsidRDefault="00A4256B" w:rsidP="00841ACC">
      <w:r>
        <w:t>Este nodo servirá para almacenar los usuarios registrados en el sistema</w:t>
      </w:r>
      <w:r w:rsidR="003E5C60">
        <w:t>.</w:t>
      </w:r>
    </w:p>
    <w:p w14:paraId="178C9A69" w14:textId="3616F73F" w:rsidR="00A4256B" w:rsidRDefault="00604FA2" w:rsidP="00841ACC">
      <w:r w:rsidRPr="00604FA2">
        <w:rPr>
          <w:noProof/>
        </w:rPr>
        <w:drawing>
          <wp:inline distT="0" distB="0" distL="0" distR="0" wp14:anchorId="2A17FDA3" wp14:editId="713007FC">
            <wp:extent cx="3765115" cy="1511300"/>
            <wp:effectExtent l="0" t="0" r="6985" b="0"/>
            <wp:docPr id="1456733824" name="Imagen 145673382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33824" name="Imagen 1" descr="Imagen que contiene Forma&#10;&#10;Descripción generada automáticamente"/>
                    <pic:cNvPicPr/>
                  </pic:nvPicPr>
                  <pic:blipFill>
                    <a:blip r:embed="rId50"/>
                    <a:stretch>
                      <a:fillRect/>
                    </a:stretch>
                  </pic:blipFill>
                  <pic:spPr>
                    <a:xfrm>
                      <a:off x="0" y="0"/>
                      <a:ext cx="3770000" cy="1513261"/>
                    </a:xfrm>
                    <a:prstGeom prst="rect">
                      <a:avLst/>
                    </a:prstGeom>
                  </pic:spPr>
                </pic:pic>
              </a:graphicData>
            </a:graphic>
          </wp:inline>
        </w:drawing>
      </w:r>
    </w:p>
    <w:p w14:paraId="1056458E" w14:textId="21F52D5E" w:rsidR="00604FA2" w:rsidRDefault="003E5C60" w:rsidP="003E5C60">
      <w:pPr>
        <w:pStyle w:val="Ttulo3"/>
        <w:rPr>
          <w:rFonts w:ascii="Times New Roman" w:hAnsi="Times New Roman" w:cs="Times New Roman"/>
        </w:rPr>
      </w:pPr>
      <w:bookmarkStart w:id="78" w:name="_Toc153816490"/>
      <w:bookmarkStart w:id="79" w:name="_Toc153736820"/>
      <w:r w:rsidRPr="003E5C60">
        <w:rPr>
          <w:rFonts w:ascii="Times New Roman" w:hAnsi="Times New Roman" w:cs="Times New Roman"/>
        </w:rPr>
        <w:t>Relación ES_FAVORITO</w:t>
      </w:r>
      <w:r w:rsidR="00725915">
        <w:rPr>
          <w:rFonts w:ascii="Times New Roman" w:hAnsi="Times New Roman" w:cs="Times New Roman"/>
        </w:rPr>
        <w:t xml:space="preserve"> y HA_VISITADO_PERFIL</w:t>
      </w:r>
      <w:bookmarkEnd w:id="78"/>
      <w:bookmarkEnd w:id="79"/>
    </w:p>
    <w:p w14:paraId="31052818" w14:textId="08F3C27E" w:rsidR="003E5C60" w:rsidRDefault="00725915" w:rsidP="003E5C60">
      <w:r w:rsidRPr="00725915">
        <w:rPr>
          <w:noProof/>
        </w:rPr>
        <w:drawing>
          <wp:anchor distT="0" distB="0" distL="114300" distR="114300" simplePos="0" relativeHeight="251658252" behindDoc="0" locked="0" layoutInCell="1" allowOverlap="1" wp14:anchorId="3224C402" wp14:editId="6B6198B6">
            <wp:simplePos x="0" y="0"/>
            <wp:positionH relativeFrom="column">
              <wp:posOffset>1282700</wp:posOffset>
            </wp:positionH>
            <wp:positionV relativeFrom="paragraph">
              <wp:posOffset>416560</wp:posOffset>
            </wp:positionV>
            <wp:extent cx="2665730" cy="2203450"/>
            <wp:effectExtent l="0" t="0" r="1270" b="6350"/>
            <wp:wrapTopAndBottom/>
            <wp:docPr id="1237122872" name="Imagen 123712287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22872" name="Imagen 1" descr="Diagrama&#10;&#10;Descripción generada automáticamente con confianza medi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5730" cy="2203450"/>
                    </a:xfrm>
                    <a:prstGeom prst="rect">
                      <a:avLst/>
                    </a:prstGeom>
                  </pic:spPr>
                </pic:pic>
              </a:graphicData>
            </a:graphic>
            <wp14:sizeRelH relativeFrom="page">
              <wp14:pctWidth>0</wp14:pctWidth>
            </wp14:sizeRelH>
            <wp14:sizeRelV relativeFrom="page">
              <wp14:pctHeight>0</wp14:pctHeight>
            </wp14:sizeRelV>
          </wp:anchor>
        </w:drawing>
      </w:r>
      <w:r w:rsidR="003E5C60">
        <w:t>Esta relación permitirá crear una relación de los jugadores que son favoritos de un usuario</w:t>
      </w:r>
      <w:r>
        <w:t xml:space="preserve"> y si ha sido visitado por este y cuántas veces</w:t>
      </w:r>
      <w:r w:rsidR="003E5C60">
        <w:t>.</w:t>
      </w:r>
    </w:p>
    <w:p w14:paraId="49846E43" w14:textId="560AA347" w:rsidR="003E5C60" w:rsidRDefault="003E5C60" w:rsidP="00841ACC"/>
    <w:p w14:paraId="5EC20AEA" w14:textId="22FAF01B" w:rsidR="004833D7" w:rsidRPr="004833D7" w:rsidRDefault="004833D7" w:rsidP="004833D7">
      <w:pPr>
        <w:pStyle w:val="Ttulo3"/>
        <w:rPr>
          <w:rFonts w:ascii="Times New Roman" w:hAnsi="Times New Roman" w:cs="Times New Roman"/>
        </w:rPr>
      </w:pPr>
      <w:bookmarkStart w:id="80" w:name="_Toc153816491"/>
      <w:bookmarkStart w:id="81" w:name="_Toc153736821"/>
      <w:r w:rsidRPr="004833D7">
        <w:rPr>
          <w:rFonts w:ascii="Times New Roman" w:hAnsi="Times New Roman" w:cs="Times New Roman"/>
        </w:rPr>
        <w:lastRenderedPageBreak/>
        <w:t>Relación ES</w:t>
      </w:r>
      <w:bookmarkEnd w:id="80"/>
      <w:bookmarkEnd w:id="81"/>
    </w:p>
    <w:p w14:paraId="3AD6C5FD" w14:textId="0B5352F8" w:rsidR="004833D7" w:rsidRDefault="004833D7" w:rsidP="00841ACC">
      <w:r w:rsidRPr="004833D7">
        <w:rPr>
          <w:noProof/>
        </w:rPr>
        <w:drawing>
          <wp:anchor distT="0" distB="0" distL="114300" distR="114300" simplePos="0" relativeHeight="251658253" behindDoc="0" locked="0" layoutInCell="1" allowOverlap="1" wp14:anchorId="0C8EE66B" wp14:editId="2C664B40">
            <wp:simplePos x="0" y="0"/>
            <wp:positionH relativeFrom="column">
              <wp:posOffset>1708150</wp:posOffset>
            </wp:positionH>
            <wp:positionV relativeFrom="paragraph">
              <wp:posOffset>325120</wp:posOffset>
            </wp:positionV>
            <wp:extent cx="2444750" cy="2071490"/>
            <wp:effectExtent l="0" t="0" r="0" b="5080"/>
            <wp:wrapTopAndBottom/>
            <wp:docPr id="1449014026" name="Imagen 1449014026" descr="Imagen que contiene interior, pequeño, oso de peluche, os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14026" name="Imagen 1" descr="Imagen que contiene interior, pequeño, oso de peluche, os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4750" cy="2071490"/>
                    </a:xfrm>
                    <a:prstGeom prst="rect">
                      <a:avLst/>
                    </a:prstGeom>
                  </pic:spPr>
                </pic:pic>
              </a:graphicData>
            </a:graphic>
            <wp14:sizeRelH relativeFrom="page">
              <wp14:pctWidth>0</wp14:pctWidth>
            </wp14:sizeRelH>
            <wp14:sizeRelV relativeFrom="page">
              <wp14:pctHeight>0</wp14:pctHeight>
            </wp14:sizeRelV>
          </wp:anchor>
        </w:drawing>
      </w:r>
      <w:r>
        <w:t>Esta relación determina que característica tiene cada jugador.</w:t>
      </w:r>
    </w:p>
    <w:p w14:paraId="4C289C1B" w14:textId="24E8EAF0" w:rsidR="004833D7" w:rsidRDefault="009E782D" w:rsidP="009E782D">
      <w:pPr>
        <w:pStyle w:val="Ttulo1"/>
        <w:rPr>
          <w:rFonts w:ascii="Times New Roman" w:eastAsia="Times New Roman" w:hAnsi="Times New Roman" w:cs="Times New Roman"/>
          <w:sz w:val="24"/>
          <w:szCs w:val="24"/>
        </w:rPr>
      </w:pPr>
      <w:bookmarkStart w:id="82" w:name="_Toc153736822"/>
      <w:bookmarkStart w:id="83" w:name="_Toc153816492"/>
      <w:r w:rsidRPr="009E782D">
        <w:rPr>
          <w:rFonts w:ascii="Times New Roman" w:eastAsia="Times New Roman" w:hAnsi="Times New Roman" w:cs="Times New Roman"/>
          <w:sz w:val="24"/>
          <w:szCs w:val="24"/>
        </w:rPr>
        <w:t>ALGORITMO DE RECOMENDACION</w:t>
      </w:r>
      <w:bookmarkEnd w:id="82"/>
      <w:bookmarkEnd w:id="83"/>
    </w:p>
    <w:p w14:paraId="354A835D" w14:textId="0333EA16" w:rsidR="00191D34" w:rsidRDefault="00191D34" w:rsidP="00191D34">
      <w:r>
        <w:t>El algoritmo utilizado para la recomendación de jugadores similares a otros jugadores y los recomendados para un usuario en concreto es la distancia euclídea:</w:t>
      </w:r>
    </w:p>
    <w:p w14:paraId="3B19C39E" w14:textId="35D9230C" w:rsidR="00191D34" w:rsidRDefault="00191D34" w:rsidP="00191D34">
      <w:r>
        <w:rPr>
          <w:noProof/>
        </w:rPr>
        <w:drawing>
          <wp:inline distT="0" distB="0" distL="0" distR="0" wp14:anchorId="2FA52196" wp14:editId="6704951B">
            <wp:extent cx="3860800" cy="793750"/>
            <wp:effectExtent l="0" t="0" r="6350" b="6350"/>
            <wp:docPr id="330968398" name="Imagen 1" descr="Distancia eucl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ancia euclide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0800" cy="793750"/>
                    </a:xfrm>
                    <a:prstGeom prst="rect">
                      <a:avLst/>
                    </a:prstGeom>
                    <a:noFill/>
                    <a:ln>
                      <a:noFill/>
                    </a:ln>
                  </pic:spPr>
                </pic:pic>
              </a:graphicData>
            </a:graphic>
          </wp:inline>
        </w:drawing>
      </w:r>
    </w:p>
    <w:p w14:paraId="4D3C17C5" w14:textId="1E2B2E73" w:rsidR="00191D34" w:rsidRDefault="00191D34" w:rsidP="00191D34">
      <w:r>
        <w:t xml:space="preserve">Siendo X un jugador e Y otro jugador, siendo x1 una característica de un jugador e y1 la misma característica para otro jugador. Haciendo a la distancia euclídea de las características obtendremos unos valores que nos permitirán saber </w:t>
      </w:r>
      <w:r w:rsidR="00902C6B">
        <w:t>cuánto</w:t>
      </w:r>
      <w:r>
        <w:t xml:space="preserve"> se parece un jugador con otro.</w:t>
      </w:r>
    </w:p>
    <w:p w14:paraId="0B392074" w14:textId="6A234037" w:rsidR="00191D34" w:rsidRDefault="00191D34" w:rsidP="00191D34">
      <w:r>
        <w:t>En código esta distancia euclídea se representaría de la siguiente forma:</w:t>
      </w:r>
    </w:p>
    <w:p w14:paraId="335A34DA" w14:textId="40723F29" w:rsidR="00191D34" w:rsidRDefault="00191D34" w:rsidP="00191D34">
      <w:r w:rsidRPr="00191D34">
        <w:rPr>
          <w:noProof/>
        </w:rPr>
        <w:drawing>
          <wp:inline distT="0" distB="0" distL="0" distR="0" wp14:anchorId="79EDE4E1" wp14:editId="2D3F92AE">
            <wp:extent cx="6188710" cy="779145"/>
            <wp:effectExtent l="0" t="0" r="2540" b="1905"/>
            <wp:docPr id="11610270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2701" name="Imagen 1" descr="Pantalla de computadora con letras&#10;&#10;Descripción generada automáticamente con confianza media"/>
                    <pic:cNvPicPr/>
                  </pic:nvPicPr>
                  <pic:blipFill>
                    <a:blip r:embed="rId54"/>
                    <a:stretch>
                      <a:fillRect/>
                    </a:stretch>
                  </pic:blipFill>
                  <pic:spPr>
                    <a:xfrm>
                      <a:off x="0" y="0"/>
                      <a:ext cx="6188710" cy="779145"/>
                    </a:xfrm>
                    <a:prstGeom prst="rect">
                      <a:avLst/>
                    </a:prstGeom>
                  </pic:spPr>
                </pic:pic>
              </a:graphicData>
            </a:graphic>
          </wp:inline>
        </w:drawing>
      </w:r>
    </w:p>
    <w:p w14:paraId="238D39F7" w14:textId="5DDD8DF5" w:rsidR="00191D34" w:rsidRDefault="00191D34" w:rsidP="00191D34">
      <w:r>
        <w:t>Siendo j1 y j2 2 jugadores distintos. Neo4j nos proporciona el uso de una función interna de distancia euclídea, por lo que nos ahorra el pesado</w:t>
      </w:r>
      <w:r w:rsidR="0046331C">
        <w:t xml:space="preserve"> hecho de hacer la fórmula anterior completa.</w:t>
      </w:r>
    </w:p>
    <w:p w14:paraId="58BABD9A" w14:textId="1FDC31A5" w:rsidR="00C2068D" w:rsidRPr="008D1940" w:rsidRDefault="00C2068D" w:rsidP="008D1940">
      <w:pPr>
        <w:pStyle w:val="Ttulo1"/>
        <w:rPr>
          <w:rFonts w:ascii="Times New Roman" w:eastAsia="Times New Roman" w:hAnsi="Times New Roman" w:cs="Times New Roman"/>
          <w:sz w:val="24"/>
          <w:szCs w:val="24"/>
        </w:rPr>
      </w:pPr>
      <w:bookmarkStart w:id="84" w:name="_Toc153816493"/>
      <w:r w:rsidRPr="008D1940">
        <w:rPr>
          <w:rFonts w:ascii="Times New Roman" w:eastAsia="Times New Roman" w:hAnsi="Times New Roman" w:cs="Times New Roman"/>
          <w:sz w:val="24"/>
          <w:szCs w:val="24"/>
        </w:rPr>
        <w:t>PROBLEMAS SURGIDOS</w:t>
      </w:r>
      <w:bookmarkEnd w:id="84"/>
    </w:p>
    <w:p w14:paraId="2B7F6F30" w14:textId="6B88964F" w:rsidR="00C2068D" w:rsidRDefault="00C2068D" w:rsidP="00191D34">
      <w:r>
        <w:t>Durante el desarrollo del proyecto me han surgido esta serie de problemas:</w:t>
      </w:r>
    </w:p>
    <w:p w14:paraId="51BB7640" w14:textId="387F7ACD" w:rsidR="00C2068D" w:rsidRDefault="003D7459" w:rsidP="00850240">
      <w:pPr>
        <w:pStyle w:val="Prrafodelista"/>
        <w:numPr>
          <w:ilvl w:val="0"/>
          <w:numId w:val="37"/>
        </w:numPr>
      </w:pPr>
      <w:r>
        <w:t>La conexión con Neo4j debe hacerse mediante un puerto del localhost, pero el puerto por defecto asociado a Neo4j ya estaba siendo ocupado en mi dispositivo</w:t>
      </w:r>
      <w:r w:rsidR="00A535BA">
        <w:t>, por lo que tarde un tiempo en darme cuenta de que no conseguía conectarme al neo4j porque ya estaba ocupado. La solución era cambiar el puerto por uno que estuviera libre.</w:t>
      </w:r>
    </w:p>
    <w:p w14:paraId="54B55D77" w14:textId="0D6795F5" w:rsidR="00A535BA" w:rsidRDefault="00A535BA" w:rsidP="00850240">
      <w:pPr>
        <w:pStyle w:val="Prrafodelista"/>
        <w:numPr>
          <w:ilvl w:val="0"/>
          <w:numId w:val="37"/>
        </w:numPr>
      </w:pPr>
      <w:r>
        <w:t>Neo4j en Javascript tiene problemas en la sincronización de las transacciones de las queries, por lo que tuve que implementar métodos de sincronización para evitar errores de conexión</w:t>
      </w:r>
      <w:r w:rsidR="00FF6162">
        <w:t>.</w:t>
      </w:r>
    </w:p>
    <w:p w14:paraId="7E62A57D" w14:textId="14A23BE3" w:rsidR="00FF6162" w:rsidRDefault="00922627" w:rsidP="00850240">
      <w:pPr>
        <w:pStyle w:val="Prrafodelista"/>
        <w:numPr>
          <w:ilvl w:val="0"/>
          <w:numId w:val="37"/>
        </w:numPr>
      </w:pPr>
      <w:r>
        <w:lastRenderedPageBreak/>
        <w:t>La carga del</w:t>
      </w:r>
      <w:r w:rsidR="00FF6162">
        <w:t xml:space="preserve"> archivo </w:t>
      </w:r>
      <w:r w:rsidR="00850240">
        <w:t>.</w:t>
      </w:r>
      <w:r w:rsidR="00FF6162">
        <w:t>csv donde se encuentra toda la base de datos</w:t>
      </w:r>
      <w:r>
        <w:t xml:space="preserve"> me causó problemas ya</w:t>
      </w:r>
      <w:r w:rsidR="00FF6162">
        <w:t xml:space="preserve"> tenía que ser importado dentro del propio Neo4j en una sección para imports,</w:t>
      </w:r>
      <w:r>
        <w:t xml:space="preserve"> y no funcionaba rutas locales en el dispositivo.</w:t>
      </w:r>
    </w:p>
    <w:p w14:paraId="4B6765DB" w14:textId="10B1FE92" w:rsidR="00922627" w:rsidRDefault="00850240" w:rsidP="00850240">
      <w:pPr>
        <w:pStyle w:val="Prrafodelista"/>
        <w:numPr>
          <w:ilvl w:val="0"/>
          <w:numId w:val="37"/>
        </w:numPr>
      </w:pPr>
      <w:r>
        <w:t xml:space="preserve">Por último, también tuve problemas con el uso de React ya que no me acordaba mucho de </w:t>
      </w:r>
      <w:r w:rsidR="009E57AC">
        <w:t>cómo</w:t>
      </w:r>
      <w:r>
        <w:t xml:space="preserve"> se usaba, pero gracias a los cursos de la página oficial de React me fue más ameno volver a introducirme a este framework.</w:t>
      </w:r>
    </w:p>
    <w:p w14:paraId="53863C7F" w14:textId="6257A5FC" w:rsidR="0046331C" w:rsidRDefault="0046331C" w:rsidP="0046331C">
      <w:pPr>
        <w:pStyle w:val="Ttulo1"/>
        <w:rPr>
          <w:rFonts w:ascii="Times New Roman" w:eastAsia="Times New Roman" w:hAnsi="Times New Roman" w:cs="Times New Roman"/>
          <w:sz w:val="24"/>
          <w:szCs w:val="24"/>
        </w:rPr>
      </w:pPr>
      <w:bookmarkStart w:id="85" w:name="_Toc153816494"/>
      <w:r w:rsidRPr="0046331C">
        <w:rPr>
          <w:rFonts w:ascii="Times New Roman" w:eastAsia="Times New Roman" w:hAnsi="Times New Roman" w:cs="Times New Roman"/>
          <w:sz w:val="24"/>
          <w:szCs w:val="24"/>
        </w:rPr>
        <w:t>POSIBLES FUTURAS MEJORAS</w:t>
      </w:r>
      <w:bookmarkEnd w:id="85"/>
    </w:p>
    <w:p w14:paraId="74BC02FD" w14:textId="50A54D74" w:rsidR="0046331C" w:rsidRDefault="0046331C" w:rsidP="0046331C">
      <w:r>
        <w:t>Algunas mejoras que se podrían hacer en el proyecto, si se quisiera hacer un desarrollo más amplio del mismo podrían ser las siguientes:</w:t>
      </w:r>
    </w:p>
    <w:p w14:paraId="3FCBFBC7" w14:textId="047D5CE9" w:rsidR="0046331C" w:rsidRDefault="0046331C" w:rsidP="007928AA">
      <w:pPr>
        <w:pStyle w:val="Prrafodelista"/>
        <w:numPr>
          <w:ilvl w:val="0"/>
          <w:numId w:val="35"/>
        </w:numPr>
      </w:pPr>
      <w:r>
        <w:t>Obtención de una base de datos mucho más amplia con mayor cantidad de estadísticas sobre los jugadores ya que, aunque la del proyecto cuenta con una gran cantidad de características, el baloncesto es quizás el deporte con mayor número de estadísticas posibles de obtener, así que por ejemplo se podría buscar bases de datos que contasen con estadísticas por posesión, mapas de calor de los jugadores, porcentajes de tiro en determinados segmentos del partido, etc.</w:t>
      </w:r>
    </w:p>
    <w:p w14:paraId="449E13C3" w14:textId="7C25D8DC" w:rsidR="0046331C" w:rsidRDefault="0046331C" w:rsidP="007928AA">
      <w:pPr>
        <w:pStyle w:val="Prrafodelista"/>
        <w:numPr>
          <w:ilvl w:val="0"/>
          <w:numId w:val="35"/>
        </w:numPr>
      </w:pPr>
      <w:r>
        <w:t>Expansión del proyecto a otras ligas como podría ser la ACB o la Euroliga, así se podría contar con un sistema que pueda servir para todo tipo de necesidades.</w:t>
      </w:r>
    </w:p>
    <w:p w14:paraId="5EE03783" w14:textId="3D9FEC9B" w:rsidR="0046331C" w:rsidRDefault="0046331C" w:rsidP="007928AA">
      <w:pPr>
        <w:pStyle w:val="Prrafodelista"/>
        <w:numPr>
          <w:ilvl w:val="0"/>
          <w:numId w:val="35"/>
        </w:numPr>
      </w:pPr>
      <w:r>
        <w:t xml:space="preserve">Mejora en los algoritmos de recomendación </w:t>
      </w:r>
      <w:r w:rsidR="007928AA">
        <w:t>pudiendo utilizar algoritmos de computación neuronal, ya que ahora mismo el algoritmo utilizado es la distancia euclídea y quizás puede llegar a no ser del todo precisa.</w:t>
      </w:r>
    </w:p>
    <w:p w14:paraId="2E62AF8F" w14:textId="01159D93" w:rsidR="007928AA" w:rsidRDefault="007928AA" w:rsidP="007928AA">
      <w:pPr>
        <w:pStyle w:val="Prrafodelista"/>
        <w:numPr>
          <w:ilvl w:val="0"/>
          <w:numId w:val="35"/>
        </w:numPr>
      </w:pPr>
      <w:r>
        <w:t>Mejora en la interfaz gráfica permitiendo una mejor claridad en los datos expuestos y los resultados de estos, incluso mejorando el sistema de filtrado de los jugadores.</w:t>
      </w:r>
    </w:p>
    <w:p w14:paraId="128286CF" w14:textId="214B9768" w:rsidR="007928AA" w:rsidRDefault="007928AA" w:rsidP="007928AA">
      <w:pPr>
        <w:pStyle w:val="Prrafodelista"/>
        <w:numPr>
          <w:ilvl w:val="0"/>
          <w:numId w:val="35"/>
        </w:numPr>
      </w:pPr>
      <w:r>
        <w:t>Se podría implementar una interconexión con otros usuarios. Por ejemplo, se podría añadir una nueva función que permitiera ver los jugadores recomendados generales para todos los usuarios, es decir, contar con todas las recomendaciones personales para cada usuario, y juntarlas todas, para hacer una recomendación mayor que se pueda interpretar como que jugadores son tendencias de los usuarios.</w:t>
      </w:r>
    </w:p>
    <w:p w14:paraId="27F95264" w14:textId="4BB148C8" w:rsidR="006A04A5" w:rsidRDefault="005013A9" w:rsidP="007928AA">
      <w:pPr>
        <w:pStyle w:val="Prrafodelista"/>
        <w:numPr>
          <w:ilvl w:val="0"/>
          <w:numId w:val="35"/>
        </w:numPr>
      </w:pPr>
      <w:r>
        <w:t xml:space="preserve">Una mejora obvia sería el despliegue del sitio web, ya que ahora mismo solo está disponible en </w:t>
      </w:r>
      <w:r w:rsidR="00D43A8D">
        <w:t>local.</w:t>
      </w:r>
    </w:p>
    <w:p w14:paraId="48DFA286" w14:textId="4CCFC814" w:rsidR="00666A0C" w:rsidRPr="0046331C" w:rsidRDefault="00666A0C" w:rsidP="007928AA">
      <w:pPr>
        <w:pStyle w:val="Prrafodelista"/>
        <w:numPr>
          <w:ilvl w:val="0"/>
          <w:numId w:val="35"/>
        </w:numPr>
      </w:pPr>
      <w:r>
        <w:t>Por último, una mejora interesante sería añadir un sistema Recomendador que permitiera predecir resultados de los partidos, a su vez que posibles rendimientos de los jugadores en ellos</w:t>
      </w:r>
      <w:r w:rsidR="004F27FD">
        <w:t>. Esto podría ser conseguido mediante el uso de Python.</w:t>
      </w:r>
    </w:p>
    <w:p w14:paraId="3E3B9D83" w14:textId="1A633827" w:rsidR="00B32BDB" w:rsidRDefault="00B32BDB" w:rsidP="008E241D">
      <w:pPr>
        <w:pStyle w:val="Ttulo1"/>
        <w:rPr>
          <w:rFonts w:ascii="Times New Roman" w:eastAsia="Times New Roman" w:hAnsi="Times New Roman" w:cs="Times New Roman"/>
          <w:sz w:val="24"/>
          <w:szCs w:val="24"/>
        </w:rPr>
      </w:pPr>
      <w:bookmarkStart w:id="86" w:name="_Toc153816495"/>
      <w:bookmarkStart w:id="87" w:name="_Toc153736823"/>
      <w:r w:rsidRPr="008E241D">
        <w:rPr>
          <w:rFonts w:ascii="Times New Roman" w:eastAsia="Times New Roman" w:hAnsi="Times New Roman" w:cs="Times New Roman"/>
          <w:sz w:val="24"/>
          <w:szCs w:val="24"/>
        </w:rPr>
        <w:t>BIBLIOGRAFIA</w:t>
      </w:r>
      <w:bookmarkEnd w:id="86"/>
      <w:bookmarkEnd w:id="87"/>
    </w:p>
    <w:p w14:paraId="192A02F0" w14:textId="63BF0A63" w:rsidR="00FB2ADC" w:rsidRDefault="00901AC3" w:rsidP="00901AC3">
      <w:pPr>
        <w:pStyle w:val="Prrafodelista"/>
        <w:numPr>
          <w:ilvl w:val="0"/>
          <w:numId w:val="36"/>
        </w:numPr>
      </w:pPr>
      <w:r w:rsidRPr="00901AC3">
        <w:rPr>
          <w:b/>
          <w:bCs/>
        </w:rPr>
        <w:t>Neo4j</w:t>
      </w:r>
      <w:r>
        <w:t xml:space="preserve">: </w:t>
      </w:r>
      <w:hyperlink r:id="rId55" w:history="1">
        <w:r w:rsidRPr="004D152C">
          <w:rPr>
            <w:rStyle w:val="Hipervnculo"/>
          </w:rPr>
          <w:t>https://neo4j.com/</w:t>
        </w:r>
      </w:hyperlink>
    </w:p>
    <w:p w14:paraId="6361A46A" w14:textId="7B937416" w:rsidR="00C1391B" w:rsidRPr="00645306" w:rsidRDefault="00901AC3" w:rsidP="00901AC3">
      <w:pPr>
        <w:pStyle w:val="Prrafodelista"/>
        <w:numPr>
          <w:ilvl w:val="0"/>
          <w:numId w:val="36"/>
        </w:numPr>
        <w:rPr>
          <w:lang w:val="en-US"/>
        </w:rPr>
      </w:pPr>
      <w:r w:rsidRPr="00645306">
        <w:rPr>
          <w:b/>
          <w:bCs/>
          <w:lang w:val="en-US"/>
        </w:rPr>
        <w:t>React</w:t>
      </w:r>
      <w:r w:rsidRPr="00645306">
        <w:rPr>
          <w:lang w:val="en-US"/>
        </w:rPr>
        <w:t xml:space="preserve">: </w:t>
      </w:r>
      <w:hyperlink r:id="rId56" w:history="1">
        <w:r w:rsidRPr="00645306">
          <w:rPr>
            <w:rStyle w:val="Hipervnculo"/>
            <w:lang w:val="en-US"/>
          </w:rPr>
          <w:t>https://es.react.dev/</w:t>
        </w:r>
      </w:hyperlink>
    </w:p>
    <w:p w14:paraId="696BC789" w14:textId="3174D849" w:rsidR="00C1391B" w:rsidRPr="00901AC3" w:rsidRDefault="00901AC3" w:rsidP="00901AC3">
      <w:pPr>
        <w:pStyle w:val="Prrafodelista"/>
        <w:numPr>
          <w:ilvl w:val="0"/>
          <w:numId w:val="36"/>
        </w:numPr>
        <w:rPr>
          <w:lang w:val="en-US"/>
        </w:rPr>
      </w:pPr>
      <w:r w:rsidRPr="00901AC3">
        <w:rPr>
          <w:b/>
          <w:bCs/>
          <w:lang w:val="en-US"/>
        </w:rPr>
        <w:t>Data NBA</w:t>
      </w:r>
      <w:r w:rsidRPr="00901AC3">
        <w:rPr>
          <w:lang w:val="en-US"/>
        </w:rPr>
        <w:t xml:space="preserve">: </w:t>
      </w:r>
      <w:hyperlink r:id="rId57" w:history="1">
        <w:r w:rsidRPr="00901AC3">
          <w:rPr>
            <w:rStyle w:val="Hipervnculo"/>
            <w:lang w:val="en-US"/>
          </w:rPr>
          <w:t>https://www.basketball-reference.com/leagues/NBA_2023_per_game.html</w:t>
        </w:r>
      </w:hyperlink>
    </w:p>
    <w:p w14:paraId="19916095" w14:textId="79ACAD55" w:rsidR="00E6240A" w:rsidRDefault="00901AC3" w:rsidP="00901AC3">
      <w:pPr>
        <w:pStyle w:val="Prrafodelista"/>
        <w:numPr>
          <w:ilvl w:val="0"/>
          <w:numId w:val="36"/>
        </w:numPr>
      </w:pPr>
      <w:r w:rsidRPr="00901AC3">
        <w:rPr>
          <w:b/>
          <w:bCs/>
        </w:rPr>
        <w:t>Distancia euclídea</w:t>
      </w:r>
      <w:r>
        <w:t xml:space="preserve">: </w:t>
      </w:r>
      <w:hyperlink r:id="rId58" w:history="1">
        <w:r w:rsidRPr="004D152C">
          <w:rPr>
            <w:rStyle w:val="Hipervnculo"/>
          </w:rPr>
          <w:t>https://neo4j.com/docs/graph-data-science/current/alpha-algorithms/euclidean</w:t>
        </w:r>
      </w:hyperlink>
    </w:p>
    <w:p w14:paraId="5D4C49CD" w14:textId="4A79F416" w:rsidR="00901AC3" w:rsidRDefault="00BF2C30" w:rsidP="00901AC3">
      <w:pPr>
        <w:pStyle w:val="Prrafodelista"/>
        <w:numPr>
          <w:ilvl w:val="0"/>
          <w:numId w:val="36"/>
        </w:numPr>
      </w:pPr>
      <w:r w:rsidRPr="00BF2C30">
        <w:rPr>
          <w:b/>
          <w:bCs/>
        </w:rPr>
        <w:t>Librería GDS Neo4j</w:t>
      </w:r>
      <w:r>
        <w:t xml:space="preserve">: </w:t>
      </w:r>
      <w:hyperlink r:id="rId59" w:anchor="algorithms" w:history="1">
        <w:r w:rsidRPr="004D152C">
          <w:rPr>
            <w:rStyle w:val="Hipervnculo"/>
          </w:rPr>
          <w:t>https://neo4j.com/download-center/#algorithms</w:t>
        </w:r>
      </w:hyperlink>
    </w:p>
    <w:p w14:paraId="3D45E4BD" w14:textId="661D36E7" w:rsidR="00BF2C30" w:rsidRDefault="00DE3BB4" w:rsidP="00901AC3">
      <w:pPr>
        <w:pStyle w:val="Prrafodelista"/>
        <w:numPr>
          <w:ilvl w:val="0"/>
          <w:numId w:val="36"/>
        </w:numPr>
      </w:pPr>
      <w:r w:rsidRPr="00DE3BB4">
        <w:rPr>
          <w:b/>
          <w:bCs/>
        </w:rPr>
        <w:t>Manual de ayuda de Cypher</w:t>
      </w:r>
      <w:r>
        <w:t xml:space="preserve">: </w:t>
      </w:r>
      <w:hyperlink r:id="rId60" w:history="1">
        <w:r w:rsidRPr="004D152C">
          <w:rPr>
            <w:rStyle w:val="Hipervnculo"/>
          </w:rPr>
          <w:t>https://neo4j.com/docs/cypher-manual/current/</w:t>
        </w:r>
      </w:hyperlink>
    </w:p>
    <w:p w14:paraId="1AA3983C" w14:textId="30BC931C" w:rsidR="008447AC" w:rsidRDefault="00E00B8F" w:rsidP="008447AC">
      <w:pPr>
        <w:pStyle w:val="Prrafodelista"/>
        <w:numPr>
          <w:ilvl w:val="0"/>
          <w:numId w:val="36"/>
        </w:numPr>
      </w:pPr>
      <w:r w:rsidRPr="008447AC">
        <w:rPr>
          <w:b/>
          <w:bCs/>
        </w:rPr>
        <w:t>Mi Github</w:t>
      </w:r>
      <w:r>
        <w:t xml:space="preserve">: </w:t>
      </w:r>
      <w:hyperlink r:id="rId61" w:history="1">
        <w:r w:rsidR="008447AC" w:rsidRPr="004D152C">
          <w:rPr>
            <w:rStyle w:val="Hipervnculo"/>
          </w:rPr>
          <w:t>https://github.com/avizca00</w:t>
        </w:r>
      </w:hyperlink>
    </w:p>
    <w:p w14:paraId="25C3B94D" w14:textId="77777777" w:rsidR="008447AC" w:rsidRPr="00901AC3" w:rsidRDefault="008447AC" w:rsidP="008447AC">
      <w:pPr>
        <w:ind w:left="360"/>
      </w:pPr>
    </w:p>
    <w:p w14:paraId="006A1AA3" w14:textId="0A661301" w:rsidR="00B32BDB" w:rsidRPr="00901AC3" w:rsidRDefault="00B32BDB" w:rsidP="00B32BDB">
      <w:pPr>
        <w:spacing w:after="160" w:line="240" w:lineRule="auto"/>
        <w:rPr>
          <w:rFonts w:ascii="Times New Roman" w:eastAsia="Times New Roman" w:hAnsi="Times New Roman" w:cs="Times New Roman"/>
          <w:sz w:val="24"/>
          <w:szCs w:val="24"/>
        </w:rPr>
      </w:pPr>
    </w:p>
    <w:sectPr w:rsidR="00B32BDB" w:rsidRPr="00901AC3">
      <w:headerReference w:type="default" r:id="rId62"/>
      <w:type w:val="continuous"/>
      <w:pgSz w:w="11906" w:h="16838"/>
      <w:pgMar w:top="1440" w:right="1080" w:bottom="1440" w:left="108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D8F5F" w14:textId="77777777" w:rsidR="00667BAA" w:rsidRDefault="00667BAA">
      <w:pPr>
        <w:spacing w:after="0" w:line="240" w:lineRule="auto"/>
      </w:pPr>
      <w:r>
        <w:separator/>
      </w:r>
    </w:p>
  </w:endnote>
  <w:endnote w:type="continuationSeparator" w:id="0">
    <w:p w14:paraId="0B743711" w14:textId="77777777" w:rsidR="00667BAA" w:rsidRDefault="00667BAA">
      <w:pPr>
        <w:spacing w:after="0" w:line="240" w:lineRule="auto"/>
      </w:pPr>
      <w:r>
        <w:continuationSeparator/>
      </w:r>
    </w:p>
  </w:endnote>
  <w:endnote w:type="continuationNotice" w:id="1">
    <w:p w14:paraId="04CD4266" w14:textId="77777777" w:rsidR="00667BAA" w:rsidRDefault="00667B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0186489"/>
      <w:docPartObj>
        <w:docPartGallery w:val="Page Numbers (Bottom of Page)"/>
        <w:docPartUnique/>
      </w:docPartObj>
    </w:sdtPr>
    <w:sdtEndPr/>
    <w:sdtContent>
      <w:p w14:paraId="38D7E56D" w14:textId="405673C7" w:rsidR="000A61E4" w:rsidRDefault="000A61E4">
        <w:pPr>
          <w:pStyle w:val="Piedepgina"/>
          <w:jc w:val="right"/>
        </w:pPr>
        <w:r>
          <w:fldChar w:fldCharType="begin"/>
        </w:r>
        <w:r>
          <w:instrText>PAGE   \* MERGEFORMAT</w:instrText>
        </w:r>
        <w:r>
          <w:fldChar w:fldCharType="separate"/>
        </w:r>
        <w:r>
          <w:t>2</w:t>
        </w:r>
        <w:r>
          <w:fldChar w:fldCharType="end"/>
        </w:r>
      </w:p>
    </w:sdtContent>
  </w:sdt>
  <w:p w14:paraId="586A6CDD" w14:textId="77777777" w:rsidR="000A61E4" w:rsidRDefault="000A61E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3FD76" w14:textId="77777777" w:rsidR="00667BAA" w:rsidRDefault="00667BAA">
      <w:pPr>
        <w:spacing w:after="0" w:line="240" w:lineRule="auto"/>
      </w:pPr>
      <w:r>
        <w:separator/>
      </w:r>
    </w:p>
  </w:footnote>
  <w:footnote w:type="continuationSeparator" w:id="0">
    <w:p w14:paraId="6760B2AC" w14:textId="77777777" w:rsidR="00667BAA" w:rsidRDefault="00667BAA">
      <w:pPr>
        <w:spacing w:after="0" w:line="240" w:lineRule="auto"/>
      </w:pPr>
      <w:r>
        <w:continuationSeparator/>
      </w:r>
    </w:p>
  </w:footnote>
  <w:footnote w:type="continuationNotice" w:id="1">
    <w:p w14:paraId="12704A39" w14:textId="77777777" w:rsidR="00667BAA" w:rsidRDefault="00667B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2296D" w14:textId="77777777" w:rsidR="00FF5A56" w:rsidRDefault="00FF5A56">
    <w:pPr>
      <w:widowControl w:val="0"/>
      <w:pBdr>
        <w:top w:val="nil"/>
        <w:left w:val="nil"/>
        <w:bottom w:val="nil"/>
        <w:right w:val="nil"/>
        <w:between w:val="nil"/>
      </w:pBdr>
      <w:tabs>
        <w:tab w:val="center" w:pos="4252"/>
        <w:tab w:val="right" w:pos="8504"/>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zvCBGcqXvF43GT" int2:id="EOLECJ3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554A2"/>
    <w:multiLevelType w:val="hybridMultilevel"/>
    <w:tmpl w:val="694E4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B71991"/>
    <w:multiLevelType w:val="hybridMultilevel"/>
    <w:tmpl w:val="041AB9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4E34F2"/>
    <w:multiLevelType w:val="hybridMultilevel"/>
    <w:tmpl w:val="A852EA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640E50"/>
    <w:multiLevelType w:val="hybridMultilevel"/>
    <w:tmpl w:val="76E013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40710EE"/>
    <w:multiLevelType w:val="hybridMultilevel"/>
    <w:tmpl w:val="7AD80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D63C52"/>
    <w:multiLevelType w:val="hybridMultilevel"/>
    <w:tmpl w:val="C7E67F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446399"/>
    <w:multiLevelType w:val="hybridMultilevel"/>
    <w:tmpl w:val="60BEB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1C3371"/>
    <w:multiLevelType w:val="hybridMultilevel"/>
    <w:tmpl w:val="7C0C6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1ED72EF"/>
    <w:multiLevelType w:val="hybridMultilevel"/>
    <w:tmpl w:val="1750A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7D61FE7"/>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4D7010DD"/>
    <w:multiLevelType w:val="hybridMultilevel"/>
    <w:tmpl w:val="58588A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7DF0412"/>
    <w:multiLevelType w:val="hybridMultilevel"/>
    <w:tmpl w:val="C680C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905188888">
    <w:abstractNumId w:val="9"/>
  </w:num>
  <w:num w:numId="2" w16cid:durableId="678241920">
    <w:abstractNumId w:val="6"/>
  </w:num>
  <w:num w:numId="3" w16cid:durableId="2089037973">
    <w:abstractNumId w:val="3"/>
  </w:num>
  <w:num w:numId="4" w16cid:durableId="1730611757">
    <w:abstractNumId w:val="1"/>
  </w:num>
  <w:num w:numId="5" w16cid:durableId="1328748672">
    <w:abstractNumId w:val="5"/>
  </w:num>
  <w:num w:numId="6" w16cid:durableId="340204208">
    <w:abstractNumId w:val="2"/>
  </w:num>
  <w:num w:numId="7" w16cid:durableId="1217162768">
    <w:abstractNumId w:val="0"/>
  </w:num>
  <w:num w:numId="8" w16cid:durableId="1713731908">
    <w:abstractNumId w:val="9"/>
  </w:num>
  <w:num w:numId="9" w16cid:durableId="1378747049">
    <w:abstractNumId w:val="9"/>
  </w:num>
  <w:num w:numId="10" w16cid:durableId="675809247">
    <w:abstractNumId w:val="9"/>
  </w:num>
  <w:num w:numId="11" w16cid:durableId="65492145">
    <w:abstractNumId w:val="9"/>
  </w:num>
  <w:num w:numId="12" w16cid:durableId="1297178430">
    <w:abstractNumId w:val="9"/>
  </w:num>
  <w:num w:numId="13" w16cid:durableId="1172796246">
    <w:abstractNumId w:val="9"/>
  </w:num>
  <w:num w:numId="14" w16cid:durableId="324360967">
    <w:abstractNumId w:val="9"/>
  </w:num>
  <w:num w:numId="15" w16cid:durableId="2019623546">
    <w:abstractNumId w:val="9"/>
  </w:num>
  <w:num w:numId="16" w16cid:durableId="1199275164">
    <w:abstractNumId w:val="9"/>
  </w:num>
  <w:num w:numId="17" w16cid:durableId="460804853">
    <w:abstractNumId w:val="9"/>
  </w:num>
  <w:num w:numId="18" w16cid:durableId="733629145">
    <w:abstractNumId w:val="9"/>
  </w:num>
  <w:num w:numId="19" w16cid:durableId="725760599">
    <w:abstractNumId w:val="9"/>
  </w:num>
  <w:num w:numId="20" w16cid:durableId="1329555841">
    <w:abstractNumId w:val="9"/>
  </w:num>
  <w:num w:numId="21" w16cid:durableId="74283499">
    <w:abstractNumId w:val="9"/>
  </w:num>
  <w:num w:numId="22" w16cid:durableId="2001276482">
    <w:abstractNumId w:val="9"/>
  </w:num>
  <w:num w:numId="23" w16cid:durableId="255287895">
    <w:abstractNumId w:val="9"/>
  </w:num>
  <w:num w:numId="24" w16cid:durableId="1559627039">
    <w:abstractNumId w:val="9"/>
  </w:num>
  <w:num w:numId="25" w16cid:durableId="921723785">
    <w:abstractNumId w:val="9"/>
  </w:num>
  <w:num w:numId="26" w16cid:durableId="116535100">
    <w:abstractNumId w:val="9"/>
  </w:num>
  <w:num w:numId="27" w16cid:durableId="1887984053">
    <w:abstractNumId w:val="8"/>
  </w:num>
  <w:num w:numId="28" w16cid:durableId="1731809789">
    <w:abstractNumId w:val="9"/>
  </w:num>
  <w:num w:numId="29" w16cid:durableId="1099444698">
    <w:abstractNumId w:val="7"/>
  </w:num>
  <w:num w:numId="30" w16cid:durableId="1655790901">
    <w:abstractNumId w:val="9"/>
  </w:num>
  <w:num w:numId="31" w16cid:durableId="28458173">
    <w:abstractNumId w:val="9"/>
  </w:num>
  <w:num w:numId="32" w16cid:durableId="565772687">
    <w:abstractNumId w:val="9"/>
  </w:num>
  <w:num w:numId="33" w16cid:durableId="318005261">
    <w:abstractNumId w:val="9"/>
  </w:num>
  <w:num w:numId="34" w16cid:durableId="2040163011">
    <w:abstractNumId w:val="9"/>
  </w:num>
  <w:num w:numId="35" w16cid:durableId="1059941389">
    <w:abstractNumId w:val="11"/>
  </w:num>
  <w:num w:numId="36" w16cid:durableId="1924072079">
    <w:abstractNumId w:val="10"/>
  </w:num>
  <w:num w:numId="37" w16cid:durableId="1316372377">
    <w:abstractNumId w:val="4"/>
  </w:num>
  <w:num w:numId="38" w16cid:durableId="1159735534">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A56"/>
    <w:rsid w:val="00000332"/>
    <w:rsid w:val="00007227"/>
    <w:rsid w:val="0002231E"/>
    <w:rsid w:val="00023B3B"/>
    <w:rsid w:val="000336EC"/>
    <w:rsid w:val="0003784C"/>
    <w:rsid w:val="00042B7C"/>
    <w:rsid w:val="0004699C"/>
    <w:rsid w:val="000609D5"/>
    <w:rsid w:val="0006413F"/>
    <w:rsid w:val="000703E1"/>
    <w:rsid w:val="0007132B"/>
    <w:rsid w:val="00077A10"/>
    <w:rsid w:val="000937DB"/>
    <w:rsid w:val="000A0F26"/>
    <w:rsid w:val="000A35FD"/>
    <w:rsid w:val="000A4672"/>
    <w:rsid w:val="000A61E4"/>
    <w:rsid w:val="000B6CCA"/>
    <w:rsid w:val="000C612B"/>
    <w:rsid w:val="000D3996"/>
    <w:rsid w:val="000E62E8"/>
    <w:rsid w:val="000F4C39"/>
    <w:rsid w:val="000F7930"/>
    <w:rsid w:val="00103F13"/>
    <w:rsid w:val="00106415"/>
    <w:rsid w:val="001207A0"/>
    <w:rsid w:val="00123EE7"/>
    <w:rsid w:val="00124A06"/>
    <w:rsid w:val="00130F50"/>
    <w:rsid w:val="00134711"/>
    <w:rsid w:val="00141212"/>
    <w:rsid w:val="00147FDB"/>
    <w:rsid w:val="00150E78"/>
    <w:rsid w:val="00152FB2"/>
    <w:rsid w:val="0015643C"/>
    <w:rsid w:val="0016188E"/>
    <w:rsid w:val="00177448"/>
    <w:rsid w:val="00180577"/>
    <w:rsid w:val="001876D9"/>
    <w:rsid w:val="0019047C"/>
    <w:rsid w:val="00191D34"/>
    <w:rsid w:val="00194CA5"/>
    <w:rsid w:val="001B641B"/>
    <w:rsid w:val="001C07B7"/>
    <w:rsid w:val="001C0E74"/>
    <w:rsid w:val="001C2A81"/>
    <w:rsid w:val="001D4448"/>
    <w:rsid w:val="001D6217"/>
    <w:rsid w:val="001F0E36"/>
    <w:rsid w:val="00212F25"/>
    <w:rsid w:val="002134E5"/>
    <w:rsid w:val="00217B32"/>
    <w:rsid w:val="00221CF9"/>
    <w:rsid w:val="002235C4"/>
    <w:rsid w:val="0023482D"/>
    <w:rsid w:val="00256C21"/>
    <w:rsid w:val="002671A4"/>
    <w:rsid w:val="002862A1"/>
    <w:rsid w:val="0028772F"/>
    <w:rsid w:val="00290971"/>
    <w:rsid w:val="0029593A"/>
    <w:rsid w:val="0029649E"/>
    <w:rsid w:val="00296A21"/>
    <w:rsid w:val="002C7952"/>
    <w:rsid w:val="002D1DDA"/>
    <w:rsid w:val="002E06F3"/>
    <w:rsid w:val="0031063B"/>
    <w:rsid w:val="00310D44"/>
    <w:rsid w:val="00320960"/>
    <w:rsid w:val="003278E9"/>
    <w:rsid w:val="00345F1F"/>
    <w:rsid w:val="003465C3"/>
    <w:rsid w:val="0035256C"/>
    <w:rsid w:val="003538B0"/>
    <w:rsid w:val="003568C0"/>
    <w:rsid w:val="00367621"/>
    <w:rsid w:val="00367B4E"/>
    <w:rsid w:val="00380FCC"/>
    <w:rsid w:val="003871C9"/>
    <w:rsid w:val="00391377"/>
    <w:rsid w:val="003919CC"/>
    <w:rsid w:val="00397418"/>
    <w:rsid w:val="003A1BB5"/>
    <w:rsid w:val="003B1EAC"/>
    <w:rsid w:val="003B64C6"/>
    <w:rsid w:val="003B71F7"/>
    <w:rsid w:val="003C146F"/>
    <w:rsid w:val="003C3E02"/>
    <w:rsid w:val="003D02D0"/>
    <w:rsid w:val="003D30B4"/>
    <w:rsid w:val="003D32BE"/>
    <w:rsid w:val="003D7459"/>
    <w:rsid w:val="003E5C60"/>
    <w:rsid w:val="003F3BF0"/>
    <w:rsid w:val="004006B4"/>
    <w:rsid w:val="0040396A"/>
    <w:rsid w:val="00407D5C"/>
    <w:rsid w:val="0041137E"/>
    <w:rsid w:val="00412967"/>
    <w:rsid w:val="0041368A"/>
    <w:rsid w:val="00413974"/>
    <w:rsid w:val="00414BB3"/>
    <w:rsid w:val="004164C6"/>
    <w:rsid w:val="0042173D"/>
    <w:rsid w:val="0042424A"/>
    <w:rsid w:val="0043249B"/>
    <w:rsid w:val="0043545C"/>
    <w:rsid w:val="00445FA5"/>
    <w:rsid w:val="00457584"/>
    <w:rsid w:val="004615F1"/>
    <w:rsid w:val="0046331C"/>
    <w:rsid w:val="00466370"/>
    <w:rsid w:val="00473FA9"/>
    <w:rsid w:val="00477062"/>
    <w:rsid w:val="00481738"/>
    <w:rsid w:val="004833D7"/>
    <w:rsid w:val="00483E20"/>
    <w:rsid w:val="00484396"/>
    <w:rsid w:val="004964F3"/>
    <w:rsid w:val="004A2911"/>
    <w:rsid w:val="004B6FC9"/>
    <w:rsid w:val="004C118A"/>
    <w:rsid w:val="004C2238"/>
    <w:rsid w:val="004C4C4F"/>
    <w:rsid w:val="004F27FD"/>
    <w:rsid w:val="005013A9"/>
    <w:rsid w:val="00511D15"/>
    <w:rsid w:val="005178E4"/>
    <w:rsid w:val="00521E16"/>
    <w:rsid w:val="00524D2D"/>
    <w:rsid w:val="00536B6C"/>
    <w:rsid w:val="00554F23"/>
    <w:rsid w:val="00562060"/>
    <w:rsid w:val="005638AB"/>
    <w:rsid w:val="005839EA"/>
    <w:rsid w:val="00587886"/>
    <w:rsid w:val="005B7515"/>
    <w:rsid w:val="005E2E82"/>
    <w:rsid w:val="006019DD"/>
    <w:rsid w:val="006026C1"/>
    <w:rsid w:val="00604FA2"/>
    <w:rsid w:val="006065D0"/>
    <w:rsid w:val="00611986"/>
    <w:rsid w:val="006129A8"/>
    <w:rsid w:val="00615BC9"/>
    <w:rsid w:val="00616801"/>
    <w:rsid w:val="00620709"/>
    <w:rsid w:val="00626C1E"/>
    <w:rsid w:val="00630514"/>
    <w:rsid w:val="006342CD"/>
    <w:rsid w:val="00636FB6"/>
    <w:rsid w:val="006373CD"/>
    <w:rsid w:val="00642812"/>
    <w:rsid w:val="00645306"/>
    <w:rsid w:val="00647729"/>
    <w:rsid w:val="00653E40"/>
    <w:rsid w:val="00666A0C"/>
    <w:rsid w:val="00667BAA"/>
    <w:rsid w:val="006767E9"/>
    <w:rsid w:val="006814D8"/>
    <w:rsid w:val="00695763"/>
    <w:rsid w:val="006A04A5"/>
    <w:rsid w:val="006B1994"/>
    <w:rsid w:val="006B3A9E"/>
    <w:rsid w:val="006C7F7B"/>
    <w:rsid w:val="006D6370"/>
    <w:rsid w:val="006E1CD2"/>
    <w:rsid w:val="006F6FD5"/>
    <w:rsid w:val="007016AA"/>
    <w:rsid w:val="00701DFF"/>
    <w:rsid w:val="00703927"/>
    <w:rsid w:val="007044B2"/>
    <w:rsid w:val="00704812"/>
    <w:rsid w:val="007059FF"/>
    <w:rsid w:val="007144F3"/>
    <w:rsid w:val="00716D66"/>
    <w:rsid w:val="0072126D"/>
    <w:rsid w:val="00723D39"/>
    <w:rsid w:val="00725517"/>
    <w:rsid w:val="00725915"/>
    <w:rsid w:val="00731B56"/>
    <w:rsid w:val="00745289"/>
    <w:rsid w:val="0075200A"/>
    <w:rsid w:val="00761614"/>
    <w:rsid w:val="00770850"/>
    <w:rsid w:val="0077314E"/>
    <w:rsid w:val="007741E7"/>
    <w:rsid w:val="00791DC3"/>
    <w:rsid w:val="007921F6"/>
    <w:rsid w:val="007928AA"/>
    <w:rsid w:val="007A1CF9"/>
    <w:rsid w:val="007A1F7B"/>
    <w:rsid w:val="007A2127"/>
    <w:rsid w:val="007A3982"/>
    <w:rsid w:val="007A475E"/>
    <w:rsid w:val="007B3636"/>
    <w:rsid w:val="007B69C5"/>
    <w:rsid w:val="007B6CED"/>
    <w:rsid w:val="007F0F31"/>
    <w:rsid w:val="007F66D6"/>
    <w:rsid w:val="00801B11"/>
    <w:rsid w:val="00802372"/>
    <w:rsid w:val="00802787"/>
    <w:rsid w:val="008140E1"/>
    <w:rsid w:val="00817545"/>
    <w:rsid w:val="00841ACC"/>
    <w:rsid w:val="008431FD"/>
    <w:rsid w:val="008447AC"/>
    <w:rsid w:val="00846911"/>
    <w:rsid w:val="008472F5"/>
    <w:rsid w:val="00850240"/>
    <w:rsid w:val="00850AF0"/>
    <w:rsid w:val="00851E19"/>
    <w:rsid w:val="00855626"/>
    <w:rsid w:val="008630D1"/>
    <w:rsid w:val="008677B0"/>
    <w:rsid w:val="008814B3"/>
    <w:rsid w:val="008A4299"/>
    <w:rsid w:val="008B50B9"/>
    <w:rsid w:val="008D1940"/>
    <w:rsid w:val="008E241D"/>
    <w:rsid w:val="008E499E"/>
    <w:rsid w:val="008E6D7E"/>
    <w:rsid w:val="009000D4"/>
    <w:rsid w:val="00901AC3"/>
    <w:rsid w:val="00902C6B"/>
    <w:rsid w:val="009064E9"/>
    <w:rsid w:val="009077D5"/>
    <w:rsid w:val="00922627"/>
    <w:rsid w:val="009370BB"/>
    <w:rsid w:val="009521BC"/>
    <w:rsid w:val="00952279"/>
    <w:rsid w:val="00955AD8"/>
    <w:rsid w:val="0097119A"/>
    <w:rsid w:val="00973037"/>
    <w:rsid w:val="009773FC"/>
    <w:rsid w:val="009908E2"/>
    <w:rsid w:val="00990EA9"/>
    <w:rsid w:val="00993CC9"/>
    <w:rsid w:val="0099494D"/>
    <w:rsid w:val="009979AF"/>
    <w:rsid w:val="00997D7B"/>
    <w:rsid w:val="009A6584"/>
    <w:rsid w:val="009B2927"/>
    <w:rsid w:val="009B3A96"/>
    <w:rsid w:val="009C0D9E"/>
    <w:rsid w:val="009C6400"/>
    <w:rsid w:val="009E57AC"/>
    <w:rsid w:val="009E66EE"/>
    <w:rsid w:val="009E782D"/>
    <w:rsid w:val="009F7A0E"/>
    <w:rsid w:val="00A04F20"/>
    <w:rsid w:val="00A112EB"/>
    <w:rsid w:val="00A129D3"/>
    <w:rsid w:val="00A26DBD"/>
    <w:rsid w:val="00A33474"/>
    <w:rsid w:val="00A36EDD"/>
    <w:rsid w:val="00A4256B"/>
    <w:rsid w:val="00A4759A"/>
    <w:rsid w:val="00A52059"/>
    <w:rsid w:val="00A535BA"/>
    <w:rsid w:val="00A60620"/>
    <w:rsid w:val="00A65439"/>
    <w:rsid w:val="00A719DE"/>
    <w:rsid w:val="00A77178"/>
    <w:rsid w:val="00A805D3"/>
    <w:rsid w:val="00A86009"/>
    <w:rsid w:val="00A93C5F"/>
    <w:rsid w:val="00A967EC"/>
    <w:rsid w:val="00AB689E"/>
    <w:rsid w:val="00AC2659"/>
    <w:rsid w:val="00AC2F4F"/>
    <w:rsid w:val="00AC7590"/>
    <w:rsid w:val="00AD2022"/>
    <w:rsid w:val="00AD7141"/>
    <w:rsid w:val="00AF35A8"/>
    <w:rsid w:val="00AF3848"/>
    <w:rsid w:val="00AF4A37"/>
    <w:rsid w:val="00AF72F4"/>
    <w:rsid w:val="00B1693D"/>
    <w:rsid w:val="00B21DCB"/>
    <w:rsid w:val="00B30F1D"/>
    <w:rsid w:val="00B32BDB"/>
    <w:rsid w:val="00B41ED9"/>
    <w:rsid w:val="00B42338"/>
    <w:rsid w:val="00B42CB5"/>
    <w:rsid w:val="00B440A0"/>
    <w:rsid w:val="00B53D75"/>
    <w:rsid w:val="00B574A6"/>
    <w:rsid w:val="00B57D7D"/>
    <w:rsid w:val="00B72614"/>
    <w:rsid w:val="00B865A4"/>
    <w:rsid w:val="00B92927"/>
    <w:rsid w:val="00BA0373"/>
    <w:rsid w:val="00BA11E2"/>
    <w:rsid w:val="00BA18B7"/>
    <w:rsid w:val="00BA762E"/>
    <w:rsid w:val="00BB124D"/>
    <w:rsid w:val="00BB6A01"/>
    <w:rsid w:val="00BB70B0"/>
    <w:rsid w:val="00BC3BC3"/>
    <w:rsid w:val="00BC6344"/>
    <w:rsid w:val="00BD28FF"/>
    <w:rsid w:val="00BD3462"/>
    <w:rsid w:val="00BD5864"/>
    <w:rsid w:val="00BE0163"/>
    <w:rsid w:val="00BF12C3"/>
    <w:rsid w:val="00BF1415"/>
    <w:rsid w:val="00BF26B8"/>
    <w:rsid w:val="00BF2C30"/>
    <w:rsid w:val="00BF63F4"/>
    <w:rsid w:val="00C00864"/>
    <w:rsid w:val="00C1391B"/>
    <w:rsid w:val="00C2068D"/>
    <w:rsid w:val="00C31EDD"/>
    <w:rsid w:val="00C34C8F"/>
    <w:rsid w:val="00C40FC5"/>
    <w:rsid w:val="00C418D7"/>
    <w:rsid w:val="00C434FD"/>
    <w:rsid w:val="00C574E2"/>
    <w:rsid w:val="00C57625"/>
    <w:rsid w:val="00C6386F"/>
    <w:rsid w:val="00C72A6D"/>
    <w:rsid w:val="00C74C58"/>
    <w:rsid w:val="00C74EAA"/>
    <w:rsid w:val="00C803BB"/>
    <w:rsid w:val="00CD0162"/>
    <w:rsid w:val="00CD11ED"/>
    <w:rsid w:val="00CD3160"/>
    <w:rsid w:val="00CE56DC"/>
    <w:rsid w:val="00CF135D"/>
    <w:rsid w:val="00CF300A"/>
    <w:rsid w:val="00D01FD4"/>
    <w:rsid w:val="00D03082"/>
    <w:rsid w:val="00D10DAA"/>
    <w:rsid w:val="00D1579F"/>
    <w:rsid w:val="00D23A77"/>
    <w:rsid w:val="00D2716B"/>
    <w:rsid w:val="00D43A8D"/>
    <w:rsid w:val="00D55780"/>
    <w:rsid w:val="00D62D12"/>
    <w:rsid w:val="00D72BFF"/>
    <w:rsid w:val="00D73E1E"/>
    <w:rsid w:val="00D82B04"/>
    <w:rsid w:val="00D84372"/>
    <w:rsid w:val="00DA3373"/>
    <w:rsid w:val="00DA56F9"/>
    <w:rsid w:val="00DA7FD5"/>
    <w:rsid w:val="00DB5B93"/>
    <w:rsid w:val="00DD0648"/>
    <w:rsid w:val="00DD40AE"/>
    <w:rsid w:val="00DE1B70"/>
    <w:rsid w:val="00DE3BB4"/>
    <w:rsid w:val="00DE49B7"/>
    <w:rsid w:val="00E00B8F"/>
    <w:rsid w:val="00E02E39"/>
    <w:rsid w:val="00E047CF"/>
    <w:rsid w:val="00E15C24"/>
    <w:rsid w:val="00E21698"/>
    <w:rsid w:val="00E33A07"/>
    <w:rsid w:val="00E35DDF"/>
    <w:rsid w:val="00E37E4F"/>
    <w:rsid w:val="00E6240A"/>
    <w:rsid w:val="00E71003"/>
    <w:rsid w:val="00E761AA"/>
    <w:rsid w:val="00E859F1"/>
    <w:rsid w:val="00E91ACC"/>
    <w:rsid w:val="00E932F9"/>
    <w:rsid w:val="00E95E8B"/>
    <w:rsid w:val="00EA48CA"/>
    <w:rsid w:val="00EA7D2D"/>
    <w:rsid w:val="00EB1486"/>
    <w:rsid w:val="00EB567A"/>
    <w:rsid w:val="00EC39A9"/>
    <w:rsid w:val="00EF017D"/>
    <w:rsid w:val="00EF3377"/>
    <w:rsid w:val="00EF3DB2"/>
    <w:rsid w:val="00EF7629"/>
    <w:rsid w:val="00F04CA6"/>
    <w:rsid w:val="00F06C6B"/>
    <w:rsid w:val="00F07572"/>
    <w:rsid w:val="00F21EFE"/>
    <w:rsid w:val="00F26DD3"/>
    <w:rsid w:val="00F33088"/>
    <w:rsid w:val="00F34DD4"/>
    <w:rsid w:val="00F35ED2"/>
    <w:rsid w:val="00F36AC2"/>
    <w:rsid w:val="00F41C24"/>
    <w:rsid w:val="00F47188"/>
    <w:rsid w:val="00F53B58"/>
    <w:rsid w:val="00F73271"/>
    <w:rsid w:val="00F75A5F"/>
    <w:rsid w:val="00F778AB"/>
    <w:rsid w:val="00F81458"/>
    <w:rsid w:val="00F91A42"/>
    <w:rsid w:val="00F92487"/>
    <w:rsid w:val="00F93D30"/>
    <w:rsid w:val="00F97A45"/>
    <w:rsid w:val="00FB20F7"/>
    <w:rsid w:val="00FB24B2"/>
    <w:rsid w:val="00FB24DD"/>
    <w:rsid w:val="00FB2ADC"/>
    <w:rsid w:val="00FB38C1"/>
    <w:rsid w:val="00FB7FE3"/>
    <w:rsid w:val="00FC2A8D"/>
    <w:rsid w:val="00FC2F85"/>
    <w:rsid w:val="00FC54C3"/>
    <w:rsid w:val="00FC5EE8"/>
    <w:rsid w:val="00FD0219"/>
    <w:rsid w:val="00FD2753"/>
    <w:rsid w:val="00FE7AA2"/>
    <w:rsid w:val="00FF5A56"/>
    <w:rsid w:val="00FF6162"/>
    <w:rsid w:val="02554177"/>
    <w:rsid w:val="02840561"/>
    <w:rsid w:val="03141962"/>
    <w:rsid w:val="05946A1D"/>
    <w:rsid w:val="09E07E13"/>
    <w:rsid w:val="0BB88E8F"/>
    <w:rsid w:val="12341D54"/>
    <w:rsid w:val="135CCA54"/>
    <w:rsid w:val="13E15B5D"/>
    <w:rsid w:val="1659F163"/>
    <w:rsid w:val="16A5D8BE"/>
    <w:rsid w:val="172CD144"/>
    <w:rsid w:val="1781A244"/>
    <w:rsid w:val="17CEB88F"/>
    <w:rsid w:val="1814DE6E"/>
    <w:rsid w:val="1A314E61"/>
    <w:rsid w:val="1C7CB414"/>
    <w:rsid w:val="1DF80705"/>
    <w:rsid w:val="1E07E116"/>
    <w:rsid w:val="1F1466C4"/>
    <w:rsid w:val="1FE746A5"/>
    <w:rsid w:val="2101DFFC"/>
    <w:rsid w:val="216EAA69"/>
    <w:rsid w:val="224221C2"/>
    <w:rsid w:val="2269F540"/>
    <w:rsid w:val="2A8973C2"/>
    <w:rsid w:val="2ACF0229"/>
    <w:rsid w:val="2B9465D9"/>
    <w:rsid w:val="2E623186"/>
    <w:rsid w:val="2F5D17B6"/>
    <w:rsid w:val="32C18329"/>
    <w:rsid w:val="36749979"/>
    <w:rsid w:val="3778FFCB"/>
    <w:rsid w:val="393FD475"/>
    <w:rsid w:val="395FBB68"/>
    <w:rsid w:val="399311DE"/>
    <w:rsid w:val="399440CE"/>
    <w:rsid w:val="404E3ABD"/>
    <w:rsid w:val="40B90BF1"/>
    <w:rsid w:val="40F84164"/>
    <w:rsid w:val="41CB85EC"/>
    <w:rsid w:val="47B23B53"/>
    <w:rsid w:val="48ACEEB2"/>
    <w:rsid w:val="49F77AE3"/>
    <w:rsid w:val="4D3DC6C6"/>
    <w:rsid w:val="535574C3"/>
    <w:rsid w:val="55C71A5D"/>
    <w:rsid w:val="57D0B14A"/>
    <w:rsid w:val="5908096B"/>
    <w:rsid w:val="5A57F271"/>
    <w:rsid w:val="5CE527E5"/>
    <w:rsid w:val="5F2A6775"/>
    <w:rsid w:val="61AB1CD7"/>
    <w:rsid w:val="6251C97F"/>
    <w:rsid w:val="62D3325F"/>
    <w:rsid w:val="648DEC99"/>
    <w:rsid w:val="68830480"/>
    <w:rsid w:val="6966BA91"/>
    <w:rsid w:val="6E69226F"/>
    <w:rsid w:val="6EC3821A"/>
    <w:rsid w:val="6F546064"/>
    <w:rsid w:val="709D58FE"/>
    <w:rsid w:val="70C33343"/>
    <w:rsid w:val="72238DD2"/>
    <w:rsid w:val="7402C18B"/>
    <w:rsid w:val="779EA7BC"/>
    <w:rsid w:val="7E1C94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C512E"/>
  <w15:docId w15:val="{070C8DB1-5785-4606-8F9D-87DA896CF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930"/>
  </w:style>
  <w:style w:type="paragraph" w:styleId="Ttulo1">
    <w:name w:val="heading 1"/>
    <w:basedOn w:val="Normal"/>
    <w:next w:val="Normal"/>
    <w:link w:val="Ttulo1Car"/>
    <w:uiPriority w:val="9"/>
    <w:qFormat/>
    <w:rsid w:val="000F7930"/>
    <w:pPr>
      <w:keepNext/>
      <w:keepLines/>
      <w:numPr>
        <w:numId w:val="1"/>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unhideWhenUsed/>
    <w:qFormat/>
    <w:rsid w:val="000F7930"/>
    <w:pPr>
      <w:keepNext/>
      <w:keepLines/>
      <w:numPr>
        <w:ilvl w:val="1"/>
        <w:numId w:val="1"/>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unhideWhenUsed/>
    <w:qFormat/>
    <w:rsid w:val="000F7930"/>
    <w:pPr>
      <w:keepNext/>
      <w:keepLines/>
      <w:numPr>
        <w:ilvl w:val="2"/>
        <w:numId w:val="1"/>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0F7930"/>
    <w:pPr>
      <w:keepNext/>
      <w:keepLines/>
      <w:numPr>
        <w:ilvl w:val="3"/>
        <w:numId w:val="1"/>
      </w:numPr>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0F7930"/>
    <w:pPr>
      <w:keepNext/>
      <w:keepLines/>
      <w:numPr>
        <w:ilvl w:val="4"/>
        <w:numId w:val="1"/>
      </w:numPr>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0F7930"/>
    <w:pPr>
      <w:keepNext/>
      <w:keepLines/>
      <w:numPr>
        <w:ilvl w:val="5"/>
        <w:numId w:val="1"/>
      </w:numPr>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0F7930"/>
    <w:pPr>
      <w:keepNext/>
      <w:keepLines/>
      <w:numPr>
        <w:ilvl w:val="6"/>
        <w:numId w:val="1"/>
      </w:numPr>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0F7930"/>
    <w:pPr>
      <w:keepNext/>
      <w:keepLines/>
      <w:numPr>
        <w:ilvl w:val="7"/>
        <w:numId w:val="1"/>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0F7930"/>
    <w:pPr>
      <w:keepNext/>
      <w:keepLines/>
      <w:numPr>
        <w:ilvl w:val="8"/>
        <w:numId w:val="1"/>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F7930"/>
    <w:rPr>
      <w:rFonts w:asciiTheme="majorHAnsi" w:eastAsiaTheme="majorEastAsia" w:hAnsiTheme="majorHAnsi" w:cstheme="majorBidi"/>
      <w:color w:val="538135" w:themeColor="accent6" w:themeShade="BF"/>
      <w:sz w:val="40"/>
      <w:szCs w:val="40"/>
    </w:rPr>
  </w:style>
  <w:style w:type="paragraph" w:styleId="Ttulo">
    <w:name w:val="Title"/>
    <w:basedOn w:val="Normal"/>
    <w:next w:val="Normal"/>
    <w:link w:val="TtuloCar"/>
    <w:uiPriority w:val="10"/>
    <w:qFormat/>
    <w:rsid w:val="000F7930"/>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paragraph" w:styleId="Subttulo">
    <w:name w:val="Subtitle"/>
    <w:basedOn w:val="Normal"/>
    <w:next w:val="Normal"/>
    <w:link w:val="SubttuloCar"/>
    <w:uiPriority w:val="11"/>
    <w:qFormat/>
    <w:rsid w:val="000F7930"/>
    <w:pPr>
      <w:numPr>
        <w:ilvl w:val="1"/>
      </w:numPr>
      <w:spacing w:line="240" w:lineRule="auto"/>
    </w:pPr>
    <w:rPr>
      <w:rFonts w:asciiTheme="majorHAnsi" w:eastAsiaTheme="majorEastAsia" w:hAnsiTheme="majorHAnsi" w:cstheme="majorBidi"/>
      <w:sz w:val="30"/>
      <w:szCs w:val="30"/>
    </w:rPr>
  </w:style>
  <w:style w:type="paragraph" w:styleId="NormalWeb">
    <w:name w:val="Normal (Web)"/>
    <w:basedOn w:val="Normal"/>
    <w:uiPriority w:val="99"/>
    <w:unhideWhenUsed/>
    <w:rsid w:val="001774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177448"/>
  </w:style>
  <w:style w:type="paragraph" w:styleId="Prrafodelista">
    <w:name w:val="List Paragraph"/>
    <w:basedOn w:val="Normal"/>
    <w:uiPriority w:val="34"/>
    <w:qFormat/>
    <w:rsid w:val="00177448"/>
    <w:pPr>
      <w:ind w:left="720"/>
      <w:contextualSpacing/>
    </w:pPr>
  </w:style>
  <w:style w:type="table" w:customStyle="1" w:styleId="TableNormal1">
    <w:name w:val="Table Normal1"/>
    <w:rsid w:val="003465C3"/>
    <w:tblPr>
      <w:tblCellMar>
        <w:top w:w="0" w:type="dxa"/>
        <w:left w:w="0" w:type="dxa"/>
        <w:bottom w:w="0" w:type="dxa"/>
        <w:right w:w="0" w:type="dxa"/>
      </w:tblCellMar>
    </w:tblPr>
  </w:style>
  <w:style w:type="character" w:customStyle="1" w:styleId="Ttulo2Car">
    <w:name w:val="Título 2 Car"/>
    <w:basedOn w:val="Fuentedeprrafopredeter"/>
    <w:link w:val="Ttulo2"/>
    <w:uiPriority w:val="9"/>
    <w:rsid w:val="000F7930"/>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rsid w:val="000F7930"/>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0F7930"/>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0F7930"/>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0F7930"/>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0F7930"/>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0F7930"/>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0F7930"/>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semiHidden/>
    <w:unhideWhenUsed/>
    <w:qFormat/>
    <w:rsid w:val="000F7930"/>
    <w:pPr>
      <w:spacing w:line="240" w:lineRule="auto"/>
    </w:pPr>
    <w:rPr>
      <w:b/>
      <w:bCs/>
      <w:smallCaps/>
      <w:color w:val="595959" w:themeColor="text1" w:themeTint="A6"/>
    </w:rPr>
  </w:style>
  <w:style w:type="character" w:customStyle="1" w:styleId="TtuloCar">
    <w:name w:val="Título Car"/>
    <w:basedOn w:val="Fuentedeprrafopredeter"/>
    <w:link w:val="Ttulo"/>
    <w:uiPriority w:val="10"/>
    <w:rsid w:val="000F7930"/>
    <w:rPr>
      <w:rFonts w:asciiTheme="majorHAnsi" w:eastAsiaTheme="majorEastAsia" w:hAnsiTheme="majorHAnsi" w:cstheme="majorBidi"/>
      <w:color w:val="262626" w:themeColor="text1" w:themeTint="D9"/>
      <w:spacing w:val="-15"/>
      <w:sz w:val="96"/>
      <w:szCs w:val="96"/>
    </w:rPr>
  </w:style>
  <w:style w:type="character" w:customStyle="1" w:styleId="SubttuloCar">
    <w:name w:val="Subtítulo Car"/>
    <w:basedOn w:val="Fuentedeprrafopredeter"/>
    <w:link w:val="Subttulo"/>
    <w:uiPriority w:val="11"/>
    <w:rsid w:val="000F7930"/>
    <w:rPr>
      <w:rFonts w:asciiTheme="majorHAnsi" w:eastAsiaTheme="majorEastAsia" w:hAnsiTheme="majorHAnsi" w:cstheme="majorBidi"/>
      <w:sz w:val="30"/>
      <w:szCs w:val="30"/>
    </w:rPr>
  </w:style>
  <w:style w:type="character" w:styleId="Textoennegrita">
    <w:name w:val="Strong"/>
    <w:basedOn w:val="Fuentedeprrafopredeter"/>
    <w:uiPriority w:val="22"/>
    <w:qFormat/>
    <w:rsid w:val="000F7930"/>
    <w:rPr>
      <w:b/>
      <w:bCs/>
    </w:rPr>
  </w:style>
  <w:style w:type="character" w:styleId="nfasis">
    <w:name w:val="Emphasis"/>
    <w:basedOn w:val="Fuentedeprrafopredeter"/>
    <w:uiPriority w:val="20"/>
    <w:qFormat/>
    <w:rsid w:val="000F7930"/>
    <w:rPr>
      <w:i/>
      <w:iCs/>
      <w:color w:val="70AD47" w:themeColor="accent6"/>
    </w:rPr>
  </w:style>
  <w:style w:type="paragraph" w:styleId="Sinespaciado">
    <w:name w:val="No Spacing"/>
    <w:uiPriority w:val="1"/>
    <w:qFormat/>
    <w:rsid w:val="000F7930"/>
    <w:pPr>
      <w:spacing w:after="0" w:line="240" w:lineRule="auto"/>
    </w:pPr>
  </w:style>
  <w:style w:type="paragraph" w:styleId="Cita">
    <w:name w:val="Quote"/>
    <w:basedOn w:val="Normal"/>
    <w:next w:val="Normal"/>
    <w:link w:val="CitaCar"/>
    <w:uiPriority w:val="29"/>
    <w:qFormat/>
    <w:rsid w:val="000F7930"/>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0F7930"/>
    <w:rPr>
      <w:i/>
      <w:iCs/>
      <w:color w:val="262626" w:themeColor="text1" w:themeTint="D9"/>
    </w:rPr>
  </w:style>
  <w:style w:type="paragraph" w:styleId="Citadestacada">
    <w:name w:val="Intense Quote"/>
    <w:basedOn w:val="Normal"/>
    <w:next w:val="Normal"/>
    <w:link w:val="CitadestacadaCar"/>
    <w:uiPriority w:val="30"/>
    <w:qFormat/>
    <w:rsid w:val="000F7930"/>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0F7930"/>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0F7930"/>
    <w:rPr>
      <w:i/>
      <w:iCs/>
    </w:rPr>
  </w:style>
  <w:style w:type="character" w:styleId="nfasisintenso">
    <w:name w:val="Intense Emphasis"/>
    <w:basedOn w:val="Fuentedeprrafopredeter"/>
    <w:uiPriority w:val="21"/>
    <w:qFormat/>
    <w:rsid w:val="000F7930"/>
    <w:rPr>
      <w:b/>
      <w:bCs/>
      <w:i/>
      <w:iCs/>
    </w:rPr>
  </w:style>
  <w:style w:type="character" w:styleId="Referenciasutil">
    <w:name w:val="Subtle Reference"/>
    <w:basedOn w:val="Fuentedeprrafopredeter"/>
    <w:uiPriority w:val="31"/>
    <w:qFormat/>
    <w:rsid w:val="000F7930"/>
    <w:rPr>
      <w:smallCaps/>
      <w:color w:val="595959" w:themeColor="text1" w:themeTint="A6"/>
    </w:rPr>
  </w:style>
  <w:style w:type="character" w:styleId="Referenciaintensa">
    <w:name w:val="Intense Reference"/>
    <w:basedOn w:val="Fuentedeprrafopredeter"/>
    <w:uiPriority w:val="32"/>
    <w:qFormat/>
    <w:rsid w:val="000F7930"/>
    <w:rPr>
      <w:b/>
      <w:bCs/>
      <w:smallCaps/>
      <w:color w:val="70AD47" w:themeColor="accent6"/>
    </w:rPr>
  </w:style>
  <w:style w:type="character" w:styleId="Ttulodellibro">
    <w:name w:val="Book Title"/>
    <w:basedOn w:val="Fuentedeprrafopredeter"/>
    <w:uiPriority w:val="33"/>
    <w:qFormat/>
    <w:rsid w:val="000F7930"/>
    <w:rPr>
      <w:b/>
      <w:bCs/>
      <w:caps w:val="0"/>
      <w:smallCaps/>
      <w:spacing w:val="7"/>
      <w:sz w:val="21"/>
      <w:szCs w:val="21"/>
    </w:rPr>
  </w:style>
  <w:style w:type="paragraph" w:styleId="TtuloTDC">
    <w:name w:val="TOC Heading"/>
    <w:basedOn w:val="Ttulo1"/>
    <w:next w:val="Normal"/>
    <w:uiPriority w:val="39"/>
    <w:unhideWhenUsed/>
    <w:qFormat/>
    <w:rsid w:val="000F7930"/>
    <w:pPr>
      <w:outlineLvl w:val="9"/>
    </w:pPr>
  </w:style>
  <w:style w:type="paragraph" w:styleId="TDC1">
    <w:name w:val="toc 1"/>
    <w:basedOn w:val="Normal"/>
    <w:next w:val="Normal"/>
    <w:autoRedefine/>
    <w:uiPriority w:val="39"/>
    <w:unhideWhenUsed/>
    <w:rsid w:val="00BF12C3"/>
    <w:pPr>
      <w:spacing w:after="100"/>
    </w:pPr>
  </w:style>
  <w:style w:type="paragraph" w:styleId="TDC2">
    <w:name w:val="toc 2"/>
    <w:basedOn w:val="Normal"/>
    <w:next w:val="Normal"/>
    <w:autoRedefine/>
    <w:uiPriority w:val="39"/>
    <w:unhideWhenUsed/>
    <w:rsid w:val="00BF12C3"/>
    <w:pPr>
      <w:spacing w:after="100"/>
      <w:ind w:left="210"/>
    </w:pPr>
  </w:style>
  <w:style w:type="character" w:styleId="Hipervnculo">
    <w:name w:val="Hyperlink"/>
    <w:basedOn w:val="Fuentedeprrafopredeter"/>
    <w:uiPriority w:val="99"/>
    <w:unhideWhenUsed/>
    <w:rsid w:val="00BF12C3"/>
    <w:rPr>
      <w:color w:val="0563C1" w:themeColor="hyperlink"/>
      <w:u w:val="single"/>
    </w:rPr>
  </w:style>
  <w:style w:type="paragraph" w:styleId="TDC3">
    <w:name w:val="toc 3"/>
    <w:basedOn w:val="Normal"/>
    <w:next w:val="Normal"/>
    <w:autoRedefine/>
    <w:uiPriority w:val="39"/>
    <w:unhideWhenUsed/>
    <w:rsid w:val="00A60620"/>
    <w:pPr>
      <w:spacing w:after="100"/>
      <w:ind w:left="420"/>
    </w:pPr>
  </w:style>
  <w:style w:type="paragraph" w:styleId="z-Principiodelformulario">
    <w:name w:val="HTML Top of Form"/>
    <w:basedOn w:val="Normal"/>
    <w:next w:val="Normal"/>
    <w:link w:val="z-PrincipiodelformularioCar"/>
    <w:hidden/>
    <w:uiPriority w:val="99"/>
    <w:semiHidden/>
    <w:unhideWhenUsed/>
    <w:rsid w:val="00B42CB5"/>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B42CB5"/>
    <w:rPr>
      <w:rFonts w:ascii="Arial" w:eastAsia="Times New Roman" w:hAnsi="Arial" w:cs="Arial"/>
      <w:vanish/>
      <w:sz w:val="16"/>
      <w:szCs w:val="16"/>
    </w:rPr>
  </w:style>
  <w:style w:type="character" w:styleId="Mencinsinresolver">
    <w:name w:val="Unresolved Mention"/>
    <w:basedOn w:val="Fuentedeprrafopredeter"/>
    <w:uiPriority w:val="99"/>
    <w:semiHidden/>
    <w:unhideWhenUsed/>
    <w:rsid w:val="00C139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79361">
      <w:bodyDiv w:val="1"/>
      <w:marLeft w:val="0"/>
      <w:marRight w:val="0"/>
      <w:marTop w:val="0"/>
      <w:marBottom w:val="0"/>
      <w:divBdr>
        <w:top w:val="none" w:sz="0" w:space="0" w:color="auto"/>
        <w:left w:val="none" w:sz="0" w:space="0" w:color="auto"/>
        <w:bottom w:val="none" w:sz="0" w:space="0" w:color="auto"/>
        <w:right w:val="none" w:sz="0" w:space="0" w:color="auto"/>
      </w:divBdr>
      <w:divsChild>
        <w:div w:id="1679426764">
          <w:marLeft w:val="0"/>
          <w:marRight w:val="0"/>
          <w:marTop w:val="0"/>
          <w:marBottom w:val="0"/>
          <w:divBdr>
            <w:top w:val="none" w:sz="0" w:space="0" w:color="auto"/>
            <w:left w:val="none" w:sz="0" w:space="0" w:color="auto"/>
            <w:bottom w:val="none" w:sz="0" w:space="0" w:color="auto"/>
            <w:right w:val="none" w:sz="0" w:space="0" w:color="auto"/>
          </w:divBdr>
          <w:divsChild>
            <w:div w:id="126237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8569">
      <w:bodyDiv w:val="1"/>
      <w:marLeft w:val="0"/>
      <w:marRight w:val="0"/>
      <w:marTop w:val="0"/>
      <w:marBottom w:val="0"/>
      <w:divBdr>
        <w:top w:val="none" w:sz="0" w:space="0" w:color="auto"/>
        <w:left w:val="none" w:sz="0" w:space="0" w:color="auto"/>
        <w:bottom w:val="none" w:sz="0" w:space="0" w:color="auto"/>
        <w:right w:val="none" w:sz="0" w:space="0" w:color="auto"/>
      </w:divBdr>
    </w:div>
    <w:div w:id="301158258">
      <w:bodyDiv w:val="1"/>
      <w:marLeft w:val="0"/>
      <w:marRight w:val="0"/>
      <w:marTop w:val="0"/>
      <w:marBottom w:val="0"/>
      <w:divBdr>
        <w:top w:val="none" w:sz="0" w:space="0" w:color="auto"/>
        <w:left w:val="none" w:sz="0" w:space="0" w:color="auto"/>
        <w:bottom w:val="none" w:sz="0" w:space="0" w:color="auto"/>
        <w:right w:val="none" w:sz="0" w:space="0" w:color="auto"/>
      </w:divBdr>
      <w:divsChild>
        <w:div w:id="895899945">
          <w:marLeft w:val="0"/>
          <w:marRight w:val="0"/>
          <w:marTop w:val="0"/>
          <w:marBottom w:val="0"/>
          <w:divBdr>
            <w:top w:val="none" w:sz="0" w:space="0" w:color="auto"/>
            <w:left w:val="none" w:sz="0" w:space="0" w:color="auto"/>
            <w:bottom w:val="none" w:sz="0" w:space="0" w:color="auto"/>
            <w:right w:val="none" w:sz="0" w:space="0" w:color="auto"/>
          </w:divBdr>
          <w:divsChild>
            <w:div w:id="39316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74273">
      <w:bodyDiv w:val="1"/>
      <w:marLeft w:val="0"/>
      <w:marRight w:val="0"/>
      <w:marTop w:val="0"/>
      <w:marBottom w:val="0"/>
      <w:divBdr>
        <w:top w:val="none" w:sz="0" w:space="0" w:color="auto"/>
        <w:left w:val="none" w:sz="0" w:space="0" w:color="auto"/>
        <w:bottom w:val="none" w:sz="0" w:space="0" w:color="auto"/>
        <w:right w:val="none" w:sz="0" w:space="0" w:color="auto"/>
      </w:divBdr>
    </w:div>
    <w:div w:id="540290197">
      <w:bodyDiv w:val="1"/>
      <w:marLeft w:val="0"/>
      <w:marRight w:val="0"/>
      <w:marTop w:val="0"/>
      <w:marBottom w:val="0"/>
      <w:divBdr>
        <w:top w:val="none" w:sz="0" w:space="0" w:color="auto"/>
        <w:left w:val="none" w:sz="0" w:space="0" w:color="auto"/>
        <w:bottom w:val="none" w:sz="0" w:space="0" w:color="auto"/>
        <w:right w:val="none" w:sz="0" w:space="0" w:color="auto"/>
      </w:divBdr>
    </w:div>
    <w:div w:id="562837130">
      <w:bodyDiv w:val="1"/>
      <w:marLeft w:val="0"/>
      <w:marRight w:val="0"/>
      <w:marTop w:val="0"/>
      <w:marBottom w:val="0"/>
      <w:divBdr>
        <w:top w:val="none" w:sz="0" w:space="0" w:color="auto"/>
        <w:left w:val="none" w:sz="0" w:space="0" w:color="auto"/>
        <w:bottom w:val="none" w:sz="0" w:space="0" w:color="auto"/>
        <w:right w:val="none" w:sz="0" w:space="0" w:color="auto"/>
      </w:divBdr>
      <w:divsChild>
        <w:div w:id="1879735008">
          <w:marLeft w:val="0"/>
          <w:marRight w:val="0"/>
          <w:marTop w:val="0"/>
          <w:marBottom w:val="0"/>
          <w:divBdr>
            <w:top w:val="none" w:sz="0" w:space="0" w:color="auto"/>
            <w:left w:val="none" w:sz="0" w:space="0" w:color="auto"/>
            <w:bottom w:val="none" w:sz="0" w:space="0" w:color="auto"/>
            <w:right w:val="none" w:sz="0" w:space="0" w:color="auto"/>
          </w:divBdr>
          <w:divsChild>
            <w:div w:id="213820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5759">
      <w:bodyDiv w:val="1"/>
      <w:marLeft w:val="0"/>
      <w:marRight w:val="0"/>
      <w:marTop w:val="0"/>
      <w:marBottom w:val="0"/>
      <w:divBdr>
        <w:top w:val="none" w:sz="0" w:space="0" w:color="auto"/>
        <w:left w:val="none" w:sz="0" w:space="0" w:color="auto"/>
        <w:bottom w:val="none" w:sz="0" w:space="0" w:color="auto"/>
        <w:right w:val="none" w:sz="0" w:space="0" w:color="auto"/>
      </w:divBdr>
      <w:divsChild>
        <w:div w:id="975332924">
          <w:marLeft w:val="0"/>
          <w:marRight w:val="0"/>
          <w:marTop w:val="0"/>
          <w:marBottom w:val="0"/>
          <w:divBdr>
            <w:top w:val="none" w:sz="0" w:space="0" w:color="auto"/>
            <w:left w:val="none" w:sz="0" w:space="0" w:color="auto"/>
            <w:bottom w:val="none" w:sz="0" w:space="0" w:color="auto"/>
            <w:right w:val="none" w:sz="0" w:space="0" w:color="auto"/>
          </w:divBdr>
          <w:divsChild>
            <w:div w:id="100994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371">
      <w:bodyDiv w:val="1"/>
      <w:marLeft w:val="0"/>
      <w:marRight w:val="0"/>
      <w:marTop w:val="0"/>
      <w:marBottom w:val="0"/>
      <w:divBdr>
        <w:top w:val="none" w:sz="0" w:space="0" w:color="auto"/>
        <w:left w:val="none" w:sz="0" w:space="0" w:color="auto"/>
        <w:bottom w:val="none" w:sz="0" w:space="0" w:color="auto"/>
        <w:right w:val="none" w:sz="0" w:space="0" w:color="auto"/>
      </w:divBdr>
      <w:divsChild>
        <w:div w:id="1476868952">
          <w:marLeft w:val="0"/>
          <w:marRight w:val="0"/>
          <w:marTop w:val="0"/>
          <w:marBottom w:val="0"/>
          <w:divBdr>
            <w:top w:val="none" w:sz="0" w:space="0" w:color="auto"/>
            <w:left w:val="none" w:sz="0" w:space="0" w:color="auto"/>
            <w:bottom w:val="none" w:sz="0" w:space="0" w:color="auto"/>
            <w:right w:val="none" w:sz="0" w:space="0" w:color="auto"/>
          </w:divBdr>
          <w:divsChild>
            <w:div w:id="17284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0403">
      <w:bodyDiv w:val="1"/>
      <w:marLeft w:val="0"/>
      <w:marRight w:val="0"/>
      <w:marTop w:val="0"/>
      <w:marBottom w:val="0"/>
      <w:divBdr>
        <w:top w:val="none" w:sz="0" w:space="0" w:color="auto"/>
        <w:left w:val="none" w:sz="0" w:space="0" w:color="auto"/>
        <w:bottom w:val="none" w:sz="0" w:space="0" w:color="auto"/>
        <w:right w:val="none" w:sz="0" w:space="0" w:color="auto"/>
      </w:divBdr>
    </w:div>
    <w:div w:id="724331796">
      <w:bodyDiv w:val="1"/>
      <w:marLeft w:val="0"/>
      <w:marRight w:val="0"/>
      <w:marTop w:val="0"/>
      <w:marBottom w:val="0"/>
      <w:divBdr>
        <w:top w:val="none" w:sz="0" w:space="0" w:color="auto"/>
        <w:left w:val="none" w:sz="0" w:space="0" w:color="auto"/>
        <w:bottom w:val="none" w:sz="0" w:space="0" w:color="auto"/>
        <w:right w:val="none" w:sz="0" w:space="0" w:color="auto"/>
      </w:divBdr>
      <w:divsChild>
        <w:div w:id="2030522908">
          <w:marLeft w:val="0"/>
          <w:marRight w:val="0"/>
          <w:marTop w:val="0"/>
          <w:marBottom w:val="0"/>
          <w:divBdr>
            <w:top w:val="none" w:sz="0" w:space="0" w:color="auto"/>
            <w:left w:val="none" w:sz="0" w:space="0" w:color="auto"/>
            <w:bottom w:val="none" w:sz="0" w:space="0" w:color="auto"/>
            <w:right w:val="none" w:sz="0" w:space="0" w:color="auto"/>
          </w:divBdr>
          <w:divsChild>
            <w:div w:id="21068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33945">
      <w:bodyDiv w:val="1"/>
      <w:marLeft w:val="0"/>
      <w:marRight w:val="0"/>
      <w:marTop w:val="0"/>
      <w:marBottom w:val="0"/>
      <w:divBdr>
        <w:top w:val="none" w:sz="0" w:space="0" w:color="auto"/>
        <w:left w:val="none" w:sz="0" w:space="0" w:color="auto"/>
        <w:bottom w:val="none" w:sz="0" w:space="0" w:color="auto"/>
        <w:right w:val="none" w:sz="0" w:space="0" w:color="auto"/>
      </w:divBdr>
    </w:div>
    <w:div w:id="863372114">
      <w:bodyDiv w:val="1"/>
      <w:marLeft w:val="0"/>
      <w:marRight w:val="0"/>
      <w:marTop w:val="0"/>
      <w:marBottom w:val="0"/>
      <w:divBdr>
        <w:top w:val="none" w:sz="0" w:space="0" w:color="auto"/>
        <w:left w:val="none" w:sz="0" w:space="0" w:color="auto"/>
        <w:bottom w:val="none" w:sz="0" w:space="0" w:color="auto"/>
        <w:right w:val="none" w:sz="0" w:space="0" w:color="auto"/>
      </w:divBdr>
      <w:divsChild>
        <w:div w:id="1091774718">
          <w:marLeft w:val="0"/>
          <w:marRight w:val="0"/>
          <w:marTop w:val="0"/>
          <w:marBottom w:val="0"/>
          <w:divBdr>
            <w:top w:val="none" w:sz="0" w:space="0" w:color="auto"/>
            <w:left w:val="none" w:sz="0" w:space="0" w:color="auto"/>
            <w:bottom w:val="none" w:sz="0" w:space="0" w:color="auto"/>
            <w:right w:val="none" w:sz="0" w:space="0" w:color="auto"/>
          </w:divBdr>
          <w:divsChild>
            <w:div w:id="2924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68933">
      <w:bodyDiv w:val="1"/>
      <w:marLeft w:val="0"/>
      <w:marRight w:val="0"/>
      <w:marTop w:val="0"/>
      <w:marBottom w:val="0"/>
      <w:divBdr>
        <w:top w:val="none" w:sz="0" w:space="0" w:color="auto"/>
        <w:left w:val="none" w:sz="0" w:space="0" w:color="auto"/>
        <w:bottom w:val="none" w:sz="0" w:space="0" w:color="auto"/>
        <w:right w:val="none" w:sz="0" w:space="0" w:color="auto"/>
      </w:divBdr>
    </w:div>
    <w:div w:id="1581862494">
      <w:bodyDiv w:val="1"/>
      <w:marLeft w:val="0"/>
      <w:marRight w:val="0"/>
      <w:marTop w:val="0"/>
      <w:marBottom w:val="0"/>
      <w:divBdr>
        <w:top w:val="none" w:sz="0" w:space="0" w:color="auto"/>
        <w:left w:val="none" w:sz="0" w:space="0" w:color="auto"/>
        <w:bottom w:val="none" w:sz="0" w:space="0" w:color="auto"/>
        <w:right w:val="none" w:sz="0" w:space="0" w:color="auto"/>
      </w:divBdr>
      <w:divsChild>
        <w:div w:id="404694497">
          <w:marLeft w:val="0"/>
          <w:marRight w:val="0"/>
          <w:marTop w:val="0"/>
          <w:marBottom w:val="0"/>
          <w:divBdr>
            <w:top w:val="single" w:sz="2" w:space="0" w:color="D9D9E3"/>
            <w:left w:val="single" w:sz="2" w:space="0" w:color="D9D9E3"/>
            <w:bottom w:val="single" w:sz="2" w:space="0" w:color="D9D9E3"/>
            <w:right w:val="single" w:sz="2" w:space="0" w:color="D9D9E3"/>
          </w:divBdr>
          <w:divsChild>
            <w:div w:id="60448879">
              <w:marLeft w:val="0"/>
              <w:marRight w:val="0"/>
              <w:marTop w:val="0"/>
              <w:marBottom w:val="0"/>
              <w:divBdr>
                <w:top w:val="single" w:sz="2" w:space="0" w:color="D9D9E3"/>
                <w:left w:val="single" w:sz="2" w:space="0" w:color="D9D9E3"/>
                <w:bottom w:val="single" w:sz="2" w:space="0" w:color="D9D9E3"/>
                <w:right w:val="single" w:sz="2" w:space="0" w:color="D9D9E3"/>
              </w:divBdr>
              <w:divsChild>
                <w:div w:id="1175806045">
                  <w:marLeft w:val="0"/>
                  <w:marRight w:val="0"/>
                  <w:marTop w:val="0"/>
                  <w:marBottom w:val="0"/>
                  <w:divBdr>
                    <w:top w:val="single" w:sz="2" w:space="0" w:color="D9D9E3"/>
                    <w:left w:val="single" w:sz="2" w:space="0" w:color="D9D9E3"/>
                    <w:bottom w:val="single" w:sz="2" w:space="0" w:color="D9D9E3"/>
                    <w:right w:val="single" w:sz="2" w:space="0" w:color="D9D9E3"/>
                  </w:divBdr>
                  <w:divsChild>
                    <w:div w:id="2030326391">
                      <w:marLeft w:val="0"/>
                      <w:marRight w:val="0"/>
                      <w:marTop w:val="0"/>
                      <w:marBottom w:val="0"/>
                      <w:divBdr>
                        <w:top w:val="single" w:sz="2" w:space="0" w:color="D9D9E3"/>
                        <w:left w:val="single" w:sz="2" w:space="0" w:color="D9D9E3"/>
                        <w:bottom w:val="single" w:sz="2" w:space="0" w:color="D9D9E3"/>
                        <w:right w:val="single" w:sz="2" w:space="0" w:color="D9D9E3"/>
                      </w:divBdr>
                      <w:divsChild>
                        <w:div w:id="1492401953">
                          <w:marLeft w:val="0"/>
                          <w:marRight w:val="0"/>
                          <w:marTop w:val="0"/>
                          <w:marBottom w:val="0"/>
                          <w:divBdr>
                            <w:top w:val="single" w:sz="2" w:space="0" w:color="D9D9E3"/>
                            <w:left w:val="single" w:sz="2" w:space="0" w:color="D9D9E3"/>
                            <w:bottom w:val="single" w:sz="2" w:space="0" w:color="D9D9E3"/>
                            <w:right w:val="single" w:sz="2" w:space="0" w:color="D9D9E3"/>
                          </w:divBdr>
                          <w:divsChild>
                            <w:div w:id="1574508611">
                              <w:marLeft w:val="0"/>
                              <w:marRight w:val="0"/>
                              <w:marTop w:val="100"/>
                              <w:marBottom w:val="100"/>
                              <w:divBdr>
                                <w:top w:val="single" w:sz="2" w:space="0" w:color="D9D9E3"/>
                                <w:left w:val="single" w:sz="2" w:space="0" w:color="D9D9E3"/>
                                <w:bottom w:val="single" w:sz="2" w:space="0" w:color="D9D9E3"/>
                                <w:right w:val="single" w:sz="2" w:space="0" w:color="D9D9E3"/>
                              </w:divBdr>
                              <w:divsChild>
                                <w:div w:id="1534491128">
                                  <w:marLeft w:val="0"/>
                                  <w:marRight w:val="0"/>
                                  <w:marTop w:val="0"/>
                                  <w:marBottom w:val="0"/>
                                  <w:divBdr>
                                    <w:top w:val="single" w:sz="2" w:space="0" w:color="D9D9E3"/>
                                    <w:left w:val="single" w:sz="2" w:space="0" w:color="D9D9E3"/>
                                    <w:bottom w:val="single" w:sz="2" w:space="0" w:color="D9D9E3"/>
                                    <w:right w:val="single" w:sz="2" w:space="0" w:color="D9D9E3"/>
                                  </w:divBdr>
                                  <w:divsChild>
                                    <w:div w:id="1344475433">
                                      <w:marLeft w:val="0"/>
                                      <w:marRight w:val="0"/>
                                      <w:marTop w:val="0"/>
                                      <w:marBottom w:val="0"/>
                                      <w:divBdr>
                                        <w:top w:val="single" w:sz="2" w:space="0" w:color="D9D9E3"/>
                                        <w:left w:val="single" w:sz="2" w:space="0" w:color="D9D9E3"/>
                                        <w:bottom w:val="single" w:sz="2" w:space="0" w:color="D9D9E3"/>
                                        <w:right w:val="single" w:sz="2" w:space="0" w:color="D9D9E3"/>
                                      </w:divBdr>
                                      <w:divsChild>
                                        <w:div w:id="2033410180">
                                          <w:marLeft w:val="0"/>
                                          <w:marRight w:val="0"/>
                                          <w:marTop w:val="0"/>
                                          <w:marBottom w:val="0"/>
                                          <w:divBdr>
                                            <w:top w:val="single" w:sz="2" w:space="0" w:color="D9D9E3"/>
                                            <w:left w:val="single" w:sz="2" w:space="0" w:color="D9D9E3"/>
                                            <w:bottom w:val="single" w:sz="2" w:space="0" w:color="D9D9E3"/>
                                            <w:right w:val="single" w:sz="2" w:space="0" w:color="D9D9E3"/>
                                          </w:divBdr>
                                          <w:divsChild>
                                            <w:div w:id="933250159">
                                              <w:marLeft w:val="0"/>
                                              <w:marRight w:val="0"/>
                                              <w:marTop w:val="0"/>
                                              <w:marBottom w:val="0"/>
                                              <w:divBdr>
                                                <w:top w:val="single" w:sz="2" w:space="0" w:color="D9D9E3"/>
                                                <w:left w:val="single" w:sz="2" w:space="0" w:color="D9D9E3"/>
                                                <w:bottom w:val="single" w:sz="2" w:space="0" w:color="D9D9E3"/>
                                                <w:right w:val="single" w:sz="2" w:space="0" w:color="D9D9E3"/>
                                              </w:divBdr>
                                              <w:divsChild>
                                                <w:div w:id="1020550382">
                                                  <w:marLeft w:val="0"/>
                                                  <w:marRight w:val="0"/>
                                                  <w:marTop w:val="0"/>
                                                  <w:marBottom w:val="0"/>
                                                  <w:divBdr>
                                                    <w:top w:val="single" w:sz="2" w:space="0" w:color="D9D9E3"/>
                                                    <w:left w:val="single" w:sz="2" w:space="0" w:color="D9D9E3"/>
                                                    <w:bottom w:val="single" w:sz="2" w:space="0" w:color="D9D9E3"/>
                                                    <w:right w:val="single" w:sz="2" w:space="0" w:color="D9D9E3"/>
                                                  </w:divBdr>
                                                  <w:divsChild>
                                                    <w:div w:id="733968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77792643">
          <w:marLeft w:val="0"/>
          <w:marRight w:val="0"/>
          <w:marTop w:val="0"/>
          <w:marBottom w:val="0"/>
          <w:divBdr>
            <w:top w:val="none" w:sz="0" w:space="0" w:color="auto"/>
            <w:left w:val="none" w:sz="0" w:space="0" w:color="auto"/>
            <w:bottom w:val="none" w:sz="0" w:space="0" w:color="auto"/>
            <w:right w:val="none" w:sz="0" w:space="0" w:color="auto"/>
          </w:divBdr>
        </w:div>
      </w:divsChild>
    </w:div>
    <w:div w:id="1664434151">
      <w:bodyDiv w:val="1"/>
      <w:marLeft w:val="0"/>
      <w:marRight w:val="0"/>
      <w:marTop w:val="0"/>
      <w:marBottom w:val="0"/>
      <w:divBdr>
        <w:top w:val="none" w:sz="0" w:space="0" w:color="auto"/>
        <w:left w:val="none" w:sz="0" w:space="0" w:color="auto"/>
        <w:bottom w:val="none" w:sz="0" w:space="0" w:color="auto"/>
        <w:right w:val="none" w:sz="0" w:space="0" w:color="auto"/>
      </w:divBdr>
      <w:divsChild>
        <w:div w:id="1373576603">
          <w:marLeft w:val="0"/>
          <w:marRight w:val="0"/>
          <w:marTop w:val="0"/>
          <w:marBottom w:val="0"/>
          <w:divBdr>
            <w:top w:val="none" w:sz="0" w:space="0" w:color="auto"/>
            <w:left w:val="none" w:sz="0" w:space="0" w:color="auto"/>
            <w:bottom w:val="none" w:sz="0" w:space="0" w:color="auto"/>
            <w:right w:val="none" w:sz="0" w:space="0" w:color="auto"/>
          </w:divBdr>
          <w:divsChild>
            <w:div w:id="2251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92082">
      <w:bodyDiv w:val="1"/>
      <w:marLeft w:val="0"/>
      <w:marRight w:val="0"/>
      <w:marTop w:val="0"/>
      <w:marBottom w:val="0"/>
      <w:divBdr>
        <w:top w:val="none" w:sz="0" w:space="0" w:color="auto"/>
        <w:left w:val="none" w:sz="0" w:space="0" w:color="auto"/>
        <w:bottom w:val="none" w:sz="0" w:space="0" w:color="auto"/>
        <w:right w:val="none" w:sz="0" w:space="0" w:color="auto"/>
      </w:divBdr>
      <w:divsChild>
        <w:div w:id="227618005">
          <w:marLeft w:val="0"/>
          <w:marRight w:val="0"/>
          <w:marTop w:val="0"/>
          <w:marBottom w:val="0"/>
          <w:divBdr>
            <w:top w:val="none" w:sz="0" w:space="0" w:color="auto"/>
            <w:left w:val="none" w:sz="0" w:space="0" w:color="auto"/>
            <w:bottom w:val="none" w:sz="0" w:space="0" w:color="auto"/>
            <w:right w:val="none" w:sz="0" w:space="0" w:color="auto"/>
          </w:divBdr>
          <w:divsChild>
            <w:div w:id="698622758">
              <w:marLeft w:val="0"/>
              <w:marRight w:val="0"/>
              <w:marTop w:val="0"/>
              <w:marBottom w:val="0"/>
              <w:divBdr>
                <w:top w:val="none" w:sz="0" w:space="0" w:color="auto"/>
                <w:left w:val="none" w:sz="0" w:space="0" w:color="auto"/>
                <w:bottom w:val="none" w:sz="0" w:space="0" w:color="auto"/>
                <w:right w:val="none" w:sz="0" w:space="0" w:color="auto"/>
              </w:divBdr>
            </w:div>
            <w:div w:id="1912496155">
              <w:marLeft w:val="0"/>
              <w:marRight w:val="0"/>
              <w:marTop w:val="0"/>
              <w:marBottom w:val="0"/>
              <w:divBdr>
                <w:top w:val="none" w:sz="0" w:space="0" w:color="auto"/>
                <w:left w:val="none" w:sz="0" w:space="0" w:color="auto"/>
                <w:bottom w:val="none" w:sz="0" w:space="0" w:color="auto"/>
                <w:right w:val="none" w:sz="0" w:space="0" w:color="auto"/>
              </w:divBdr>
            </w:div>
            <w:div w:id="388311926">
              <w:marLeft w:val="0"/>
              <w:marRight w:val="0"/>
              <w:marTop w:val="0"/>
              <w:marBottom w:val="0"/>
              <w:divBdr>
                <w:top w:val="none" w:sz="0" w:space="0" w:color="auto"/>
                <w:left w:val="none" w:sz="0" w:space="0" w:color="auto"/>
                <w:bottom w:val="none" w:sz="0" w:space="0" w:color="auto"/>
                <w:right w:val="none" w:sz="0" w:space="0" w:color="auto"/>
              </w:divBdr>
            </w:div>
            <w:div w:id="1953324191">
              <w:marLeft w:val="0"/>
              <w:marRight w:val="0"/>
              <w:marTop w:val="0"/>
              <w:marBottom w:val="0"/>
              <w:divBdr>
                <w:top w:val="none" w:sz="0" w:space="0" w:color="auto"/>
                <w:left w:val="none" w:sz="0" w:space="0" w:color="auto"/>
                <w:bottom w:val="none" w:sz="0" w:space="0" w:color="auto"/>
                <w:right w:val="none" w:sz="0" w:space="0" w:color="auto"/>
              </w:divBdr>
            </w:div>
            <w:div w:id="1904833290">
              <w:marLeft w:val="0"/>
              <w:marRight w:val="0"/>
              <w:marTop w:val="0"/>
              <w:marBottom w:val="0"/>
              <w:divBdr>
                <w:top w:val="none" w:sz="0" w:space="0" w:color="auto"/>
                <w:left w:val="none" w:sz="0" w:space="0" w:color="auto"/>
                <w:bottom w:val="none" w:sz="0" w:space="0" w:color="auto"/>
                <w:right w:val="none" w:sz="0" w:space="0" w:color="auto"/>
              </w:divBdr>
            </w:div>
            <w:div w:id="1622028059">
              <w:marLeft w:val="0"/>
              <w:marRight w:val="0"/>
              <w:marTop w:val="0"/>
              <w:marBottom w:val="0"/>
              <w:divBdr>
                <w:top w:val="none" w:sz="0" w:space="0" w:color="auto"/>
                <w:left w:val="none" w:sz="0" w:space="0" w:color="auto"/>
                <w:bottom w:val="none" w:sz="0" w:space="0" w:color="auto"/>
                <w:right w:val="none" w:sz="0" w:space="0" w:color="auto"/>
              </w:divBdr>
            </w:div>
            <w:div w:id="788158595">
              <w:marLeft w:val="0"/>
              <w:marRight w:val="0"/>
              <w:marTop w:val="0"/>
              <w:marBottom w:val="0"/>
              <w:divBdr>
                <w:top w:val="none" w:sz="0" w:space="0" w:color="auto"/>
                <w:left w:val="none" w:sz="0" w:space="0" w:color="auto"/>
                <w:bottom w:val="none" w:sz="0" w:space="0" w:color="auto"/>
                <w:right w:val="none" w:sz="0" w:space="0" w:color="auto"/>
              </w:divBdr>
            </w:div>
            <w:div w:id="1277058780">
              <w:marLeft w:val="0"/>
              <w:marRight w:val="0"/>
              <w:marTop w:val="0"/>
              <w:marBottom w:val="0"/>
              <w:divBdr>
                <w:top w:val="none" w:sz="0" w:space="0" w:color="auto"/>
                <w:left w:val="none" w:sz="0" w:space="0" w:color="auto"/>
                <w:bottom w:val="none" w:sz="0" w:space="0" w:color="auto"/>
                <w:right w:val="none" w:sz="0" w:space="0" w:color="auto"/>
              </w:divBdr>
            </w:div>
            <w:div w:id="1223105617">
              <w:marLeft w:val="0"/>
              <w:marRight w:val="0"/>
              <w:marTop w:val="0"/>
              <w:marBottom w:val="0"/>
              <w:divBdr>
                <w:top w:val="none" w:sz="0" w:space="0" w:color="auto"/>
                <w:left w:val="none" w:sz="0" w:space="0" w:color="auto"/>
                <w:bottom w:val="none" w:sz="0" w:space="0" w:color="auto"/>
                <w:right w:val="none" w:sz="0" w:space="0" w:color="auto"/>
              </w:divBdr>
            </w:div>
            <w:div w:id="1759865203">
              <w:marLeft w:val="0"/>
              <w:marRight w:val="0"/>
              <w:marTop w:val="0"/>
              <w:marBottom w:val="0"/>
              <w:divBdr>
                <w:top w:val="none" w:sz="0" w:space="0" w:color="auto"/>
                <w:left w:val="none" w:sz="0" w:space="0" w:color="auto"/>
                <w:bottom w:val="none" w:sz="0" w:space="0" w:color="auto"/>
                <w:right w:val="none" w:sz="0" w:space="0" w:color="auto"/>
              </w:divBdr>
            </w:div>
            <w:div w:id="330371639">
              <w:marLeft w:val="0"/>
              <w:marRight w:val="0"/>
              <w:marTop w:val="0"/>
              <w:marBottom w:val="0"/>
              <w:divBdr>
                <w:top w:val="none" w:sz="0" w:space="0" w:color="auto"/>
                <w:left w:val="none" w:sz="0" w:space="0" w:color="auto"/>
                <w:bottom w:val="none" w:sz="0" w:space="0" w:color="auto"/>
                <w:right w:val="none" w:sz="0" w:space="0" w:color="auto"/>
              </w:divBdr>
            </w:div>
            <w:div w:id="1139345368">
              <w:marLeft w:val="0"/>
              <w:marRight w:val="0"/>
              <w:marTop w:val="0"/>
              <w:marBottom w:val="0"/>
              <w:divBdr>
                <w:top w:val="none" w:sz="0" w:space="0" w:color="auto"/>
                <w:left w:val="none" w:sz="0" w:space="0" w:color="auto"/>
                <w:bottom w:val="none" w:sz="0" w:space="0" w:color="auto"/>
                <w:right w:val="none" w:sz="0" w:space="0" w:color="auto"/>
              </w:divBdr>
            </w:div>
            <w:div w:id="1934506598">
              <w:marLeft w:val="0"/>
              <w:marRight w:val="0"/>
              <w:marTop w:val="0"/>
              <w:marBottom w:val="0"/>
              <w:divBdr>
                <w:top w:val="none" w:sz="0" w:space="0" w:color="auto"/>
                <w:left w:val="none" w:sz="0" w:space="0" w:color="auto"/>
                <w:bottom w:val="none" w:sz="0" w:space="0" w:color="auto"/>
                <w:right w:val="none" w:sz="0" w:space="0" w:color="auto"/>
              </w:divBdr>
            </w:div>
            <w:div w:id="1916471620">
              <w:marLeft w:val="0"/>
              <w:marRight w:val="0"/>
              <w:marTop w:val="0"/>
              <w:marBottom w:val="0"/>
              <w:divBdr>
                <w:top w:val="none" w:sz="0" w:space="0" w:color="auto"/>
                <w:left w:val="none" w:sz="0" w:space="0" w:color="auto"/>
                <w:bottom w:val="none" w:sz="0" w:space="0" w:color="auto"/>
                <w:right w:val="none" w:sz="0" w:space="0" w:color="auto"/>
              </w:divBdr>
            </w:div>
            <w:div w:id="303895867">
              <w:marLeft w:val="0"/>
              <w:marRight w:val="0"/>
              <w:marTop w:val="0"/>
              <w:marBottom w:val="0"/>
              <w:divBdr>
                <w:top w:val="none" w:sz="0" w:space="0" w:color="auto"/>
                <w:left w:val="none" w:sz="0" w:space="0" w:color="auto"/>
                <w:bottom w:val="none" w:sz="0" w:space="0" w:color="auto"/>
                <w:right w:val="none" w:sz="0" w:space="0" w:color="auto"/>
              </w:divBdr>
            </w:div>
            <w:div w:id="264271994">
              <w:marLeft w:val="0"/>
              <w:marRight w:val="0"/>
              <w:marTop w:val="0"/>
              <w:marBottom w:val="0"/>
              <w:divBdr>
                <w:top w:val="none" w:sz="0" w:space="0" w:color="auto"/>
                <w:left w:val="none" w:sz="0" w:space="0" w:color="auto"/>
                <w:bottom w:val="none" w:sz="0" w:space="0" w:color="auto"/>
                <w:right w:val="none" w:sz="0" w:space="0" w:color="auto"/>
              </w:divBdr>
            </w:div>
            <w:div w:id="414203508">
              <w:marLeft w:val="0"/>
              <w:marRight w:val="0"/>
              <w:marTop w:val="0"/>
              <w:marBottom w:val="0"/>
              <w:divBdr>
                <w:top w:val="none" w:sz="0" w:space="0" w:color="auto"/>
                <w:left w:val="none" w:sz="0" w:space="0" w:color="auto"/>
                <w:bottom w:val="none" w:sz="0" w:space="0" w:color="auto"/>
                <w:right w:val="none" w:sz="0" w:space="0" w:color="auto"/>
              </w:divBdr>
            </w:div>
            <w:div w:id="55132603">
              <w:marLeft w:val="0"/>
              <w:marRight w:val="0"/>
              <w:marTop w:val="0"/>
              <w:marBottom w:val="0"/>
              <w:divBdr>
                <w:top w:val="none" w:sz="0" w:space="0" w:color="auto"/>
                <w:left w:val="none" w:sz="0" w:space="0" w:color="auto"/>
                <w:bottom w:val="none" w:sz="0" w:space="0" w:color="auto"/>
                <w:right w:val="none" w:sz="0" w:space="0" w:color="auto"/>
              </w:divBdr>
            </w:div>
            <w:div w:id="1305045065">
              <w:marLeft w:val="0"/>
              <w:marRight w:val="0"/>
              <w:marTop w:val="0"/>
              <w:marBottom w:val="0"/>
              <w:divBdr>
                <w:top w:val="none" w:sz="0" w:space="0" w:color="auto"/>
                <w:left w:val="none" w:sz="0" w:space="0" w:color="auto"/>
                <w:bottom w:val="none" w:sz="0" w:space="0" w:color="auto"/>
                <w:right w:val="none" w:sz="0" w:space="0" w:color="auto"/>
              </w:divBdr>
            </w:div>
            <w:div w:id="1422918182">
              <w:marLeft w:val="0"/>
              <w:marRight w:val="0"/>
              <w:marTop w:val="0"/>
              <w:marBottom w:val="0"/>
              <w:divBdr>
                <w:top w:val="none" w:sz="0" w:space="0" w:color="auto"/>
                <w:left w:val="none" w:sz="0" w:space="0" w:color="auto"/>
                <w:bottom w:val="none" w:sz="0" w:space="0" w:color="auto"/>
                <w:right w:val="none" w:sz="0" w:space="0" w:color="auto"/>
              </w:divBdr>
            </w:div>
            <w:div w:id="1939219618">
              <w:marLeft w:val="0"/>
              <w:marRight w:val="0"/>
              <w:marTop w:val="0"/>
              <w:marBottom w:val="0"/>
              <w:divBdr>
                <w:top w:val="none" w:sz="0" w:space="0" w:color="auto"/>
                <w:left w:val="none" w:sz="0" w:space="0" w:color="auto"/>
                <w:bottom w:val="none" w:sz="0" w:space="0" w:color="auto"/>
                <w:right w:val="none" w:sz="0" w:space="0" w:color="auto"/>
              </w:divBdr>
            </w:div>
            <w:div w:id="1787775020">
              <w:marLeft w:val="0"/>
              <w:marRight w:val="0"/>
              <w:marTop w:val="0"/>
              <w:marBottom w:val="0"/>
              <w:divBdr>
                <w:top w:val="none" w:sz="0" w:space="0" w:color="auto"/>
                <w:left w:val="none" w:sz="0" w:space="0" w:color="auto"/>
                <w:bottom w:val="none" w:sz="0" w:space="0" w:color="auto"/>
                <w:right w:val="none" w:sz="0" w:space="0" w:color="auto"/>
              </w:divBdr>
            </w:div>
            <w:div w:id="1785348383">
              <w:marLeft w:val="0"/>
              <w:marRight w:val="0"/>
              <w:marTop w:val="0"/>
              <w:marBottom w:val="0"/>
              <w:divBdr>
                <w:top w:val="none" w:sz="0" w:space="0" w:color="auto"/>
                <w:left w:val="none" w:sz="0" w:space="0" w:color="auto"/>
                <w:bottom w:val="none" w:sz="0" w:space="0" w:color="auto"/>
                <w:right w:val="none" w:sz="0" w:space="0" w:color="auto"/>
              </w:divBdr>
            </w:div>
            <w:div w:id="18354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5429">
      <w:bodyDiv w:val="1"/>
      <w:marLeft w:val="0"/>
      <w:marRight w:val="0"/>
      <w:marTop w:val="0"/>
      <w:marBottom w:val="0"/>
      <w:divBdr>
        <w:top w:val="none" w:sz="0" w:space="0" w:color="auto"/>
        <w:left w:val="none" w:sz="0" w:space="0" w:color="auto"/>
        <w:bottom w:val="none" w:sz="0" w:space="0" w:color="auto"/>
        <w:right w:val="none" w:sz="0" w:space="0" w:color="auto"/>
      </w:divBdr>
      <w:divsChild>
        <w:div w:id="81682635">
          <w:marLeft w:val="0"/>
          <w:marRight w:val="0"/>
          <w:marTop w:val="0"/>
          <w:marBottom w:val="0"/>
          <w:divBdr>
            <w:top w:val="none" w:sz="0" w:space="0" w:color="auto"/>
            <w:left w:val="none" w:sz="0" w:space="0" w:color="auto"/>
            <w:bottom w:val="none" w:sz="0" w:space="0" w:color="auto"/>
            <w:right w:val="none" w:sz="0" w:space="0" w:color="auto"/>
          </w:divBdr>
          <w:divsChild>
            <w:div w:id="118000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69729">
      <w:bodyDiv w:val="1"/>
      <w:marLeft w:val="0"/>
      <w:marRight w:val="0"/>
      <w:marTop w:val="0"/>
      <w:marBottom w:val="0"/>
      <w:divBdr>
        <w:top w:val="none" w:sz="0" w:space="0" w:color="auto"/>
        <w:left w:val="none" w:sz="0" w:space="0" w:color="auto"/>
        <w:bottom w:val="none" w:sz="0" w:space="0" w:color="auto"/>
        <w:right w:val="none" w:sz="0" w:space="0" w:color="auto"/>
      </w:divBdr>
      <w:divsChild>
        <w:div w:id="1862277338">
          <w:marLeft w:val="0"/>
          <w:marRight w:val="0"/>
          <w:marTop w:val="0"/>
          <w:marBottom w:val="0"/>
          <w:divBdr>
            <w:top w:val="none" w:sz="0" w:space="0" w:color="auto"/>
            <w:left w:val="none" w:sz="0" w:space="0" w:color="auto"/>
            <w:bottom w:val="none" w:sz="0" w:space="0" w:color="auto"/>
            <w:right w:val="none" w:sz="0" w:space="0" w:color="auto"/>
          </w:divBdr>
          <w:divsChild>
            <w:div w:id="1429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78872">
      <w:bodyDiv w:val="1"/>
      <w:marLeft w:val="0"/>
      <w:marRight w:val="0"/>
      <w:marTop w:val="0"/>
      <w:marBottom w:val="0"/>
      <w:divBdr>
        <w:top w:val="none" w:sz="0" w:space="0" w:color="auto"/>
        <w:left w:val="none" w:sz="0" w:space="0" w:color="auto"/>
        <w:bottom w:val="none" w:sz="0" w:space="0" w:color="auto"/>
        <w:right w:val="none" w:sz="0" w:space="0" w:color="auto"/>
      </w:divBdr>
      <w:divsChild>
        <w:div w:id="217476223">
          <w:marLeft w:val="0"/>
          <w:marRight w:val="0"/>
          <w:marTop w:val="0"/>
          <w:marBottom w:val="0"/>
          <w:divBdr>
            <w:top w:val="none" w:sz="0" w:space="0" w:color="auto"/>
            <w:left w:val="none" w:sz="0" w:space="0" w:color="auto"/>
            <w:bottom w:val="none" w:sz="0" w:space="0" w:color="auto"/>
            <w:right w:val="none" w:sz="0" w:space="0" w:color="auto"/>
          </w:divBdr>
          <w:divsChild>
            <w:div w:id="20874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neo4j.com/"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neo4j.com/docs/graph-data-science/current/alpha-algorithms/euclidean" TargetMode="External"/><Relationship Id="rId5" Type="http://schemas.openxmlformats.org/officeDocument/2006/relationships/settings" Target="settings.xml"/><Relationship Id="rId61" Type="http://schemas.openxmlformats.org/officeDocument/2006/relationships/hyperlink" Target="https://github.com/avizca00"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es.react.dev/"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neo4j.com/download-cente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basketball-reference.com/leagues/NBA_2023_per_game.html"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neo4j.com/docs/cypher-manual/current/" TargetMode="External"/><Relationship Id="rId65" Type="http://schemas.microsoft.com/office/2020/10/relationships/intelligence" Target="intelligence2.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BDv0S343uZP/iUPsMxT2lFjfA==">CgMxLjA4AHIhMTBpUmlzRkMxRF9BNXBFdTFjYUtfVzU5LW5aQ3djVzk4</go:docsCustomData>
</go:gDocsCustomXmlDataStorage>
</file>

<file path=customXml/itemProps1.xml><?xml version="1.0" encoding="utf-8"?>
<ds:datastoreItem xmlns:ds="http://schemas.openxmlformats.org/officeDocument/2006/customXml" ds:itemID="{8A2E22CC-250F-4A18-BB39-274C012E582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Pages>
  <Words>3901</Words>
  <Characters>21461</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Joaquín Barreiro García</dc:creator>
  <cp:lastModifiedBy>Aitor Vizcaya Ardura</cp:lastModifiedBy>
  <cp:revision>13</cp:revision>
  <cp:lastPrinted>2023-12-21T10:11:00Z</cp:lastPrinted>
  <dcterms:created xsi:type="dcterms:W3CDTF">2023-12-18T17:29:00Z</dcterms:created>
  <dcterms:modified xsi:type="dcterms:W3CDTF">2023-12-21T10:13:00Z</dcterms:modified>
</cp:coreProperties>
</file>